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505E1" w14:textId="77777777" w:rsidR="00B57807" w:rsidRDefault="0044606D" w:rsidP="00C5751A">
      <w:bookmarkStart w:id="0" w:name="_heading=h.gjdgxs" w:colFirst="0" w:colLast="0"/>
      <w:bookmarkEnd w:id="0"/>
      <w:r>
        <w:rPr>
          <w:noProof/>
        </w:rPr>
        <w:drawing>
          <wp:anchor distT="0" distB="0" distL="114300" distR="114300" simplePos="0" relativeHeight="251636736" behindDoc="0" locked="0" layoutInCell="1" hidden="0" allowOverlap="1" wp14:anchorId="55633DA6" wp14:editId="1C81F495">
            <wp:simplePos x="0" y="0"/>
            <wp:positionH relativeFrom="column">
              <wp:posOffset>438708</wp:posOffset>
            </wp:positionH>
            <wp:positionV relativeFrom="paragraph">
              <wp:posOffset>-28015</wp:posOffset>
            </wp:positionV>
            <wp:extent cx="5237683" cy="2697664"/>
            <wp:effectExtent l="0" t="0" r="0" b="0"/>
            <wp:wrapNone/>
            <wp:docPr id="7" name="image1.png" descr="אוניברסיטת בן-גוריון בנגב – ויקיפדיה"/>
            <wp:cNvGraphicFramePr/>
            <a:graphic xmlns:a="http://schemas.openxmlformats.org/drawingml/2006/main">
              <a:graphicData uri="http://schemas.openxmlformats.org/drawingml/2006/picture">
                <pic:pic xmlns:pic="http://schemas.openxmlformats.org/drawingml/2006/picture">
                  <pic:nvPicPr>
                    <pic:cNvPr id="0" name="image1.png" descr="אוניברסיטת בן-גוריון בנגב – ויקיפדיה"/>
                    <pic:cNvPicPr preferRelativeResize="0"/>
                  </pic:nvPicPr>
                  <pic:blipFill>
                    <a:blip r:embed="rId9"/>
                    <a:srcRect/>
                    <a:stretch>
                      <a:fillRect/>
                    </a:stretch>
                  </pic:blipFill>
                  <pic:spPr>
                    <a:xfrm>
                      <a:off x="0" y="0"/>
                      <a:ext cx="5237683" cy="2697664"/>
                    </a:xfrm>
                    <a:prstGeom prst="rect">
                      <a:avLst/>
                    </a:prstGeom>
                    <a:ln/>
                  </pic:spPr>
                </pic:pic>
              </a:graphicData>
            </a:graphic>
          </wp:anchor>
        </w:drawing>
      </w:r>
    </w:p>
    <w:p w14:paraId="656F6739" w14:textId="77777777" w:rsidR="00B57807" w:rsidRDefault="00B57807">
      <w:pPr>
        <w:bidi/>
      </w:pPr>
    </w:p>
    <w:p w14:paraId="7DD7D16A" w14:textId="77777777" w:rsidR="00B57807" w:rsidRDefault="00B57807">
      <w:pPr>
        <w:bidi/>
      </w:pPr>
    </w:p>
    <w:p w14:paraId="5B89DC4C" w14:textId="77777777" w:rsidR="00B57807" w:rsidRDefault="00B57807">
      <w:pPr>
        <w:bidi/>
      </w:pPr>
    </w:p>
    <w:p w14:paraId="52D53523" w14:textId="77777777" w:rsidR="00B57807" w:rsidRDefault="00B57807">
      <w:pPr>
        <w:bidi/>
      </w:pPr>
    </w:p>
    <w:p w14:paraId="58645E46" w14:textId="77777777" w:rsidR="00B57807" w:rsidRDefault="00B57807">
      <w:pPr>
        <w:bidi/>
      </w:pPr>
    </w:p>
    <w:p w14:paraId="1D81861D" w14:textId="77777777" w:rsidR="00B57807" w:rsidRDefault="00B57807">
      <w:pPr>
        <w:bidi/>
      </w:pPr>
    </w:p>
    <w:p w14:paraId="0D02C27B" w14:textId="77777777" w:rsidR="00B57807" w:rsidRDefault="00B57807">
      <w:pPr>
        <w:bidi/>
      </w:pPr>
    </w:p>
    <w:p w14:paraId="3DEBA826" w14:textId="77777777" w:rsidR="00B57807" w:rsidRDefault="00B57807">
      <w:pPr>
        <w:bidi/>
      </w:pPr>
    </w:p>
    <w:p w14:paraId="149E8DE1" w14:textId="77777777" w:rsidR="00B57807" w:rsidRDefault="00B57807">
      <w:pPr>
        <w:bidi/>
      </w:pPr>
    </w:p>
    <w:p w14:paraId="21B59C93" w14:textId="77777777" w:rsidR="00B57807" w:rsidRDefault="0044606D">
      <w:pPr>
        <w:bidi/>
        <w:jc w:val="center"/>
        <w:rPr>
          <w:sz w:val="48"/>
          <w:szCs w:val="48"/>
        </w:rPr>
      </w:pPr>
      <w:r>
        <w:rPr>
          <w:sz w:val="48"/>
          <w:szCs w:val="48"/>
          <w:rtl/>
        </w:rPr>
        <w:t>פרויקט קורס ויזואליזציה של מידע</w:t>
      </w:r>
    </w:p>
    <w:p w14:paraId="4F4470D8" w14:textId="77777777" w:rsidR="00B57807" w:rsidRDefault="0044606D">
      <w:pPr>
        <w:bidi/>
        <w:jc w:val="center"/>
        <w:rPr>
          <w:sz w:val="40"/>
          <w:szCs w:val="40"/>
        </w:rPr>
      </w:pPr>
      <w:r>
        <w:rPr>
          <w:sz w:val="40"/>
          <w:szCs w:val="40"/>
          <w:rtl/>
        </w:rPr>
        <w:t>סמסטר א', 2022</w:t>
      </w:r>
    </w:p>
    <w:p w14:paraId="0FA9E637" w14:textId="77777777" w:rsidR="00B57807" w:rsidRDefault="0044606D">
      <w:pPr>
        <w:bidi/>
        <w:jc w:val="center"/>
        <w:rPr>
          <w:sz w:val="40"/>
          <w:szCs w:val="40"/>
        </w:rPr>
      </w:pPr>
      <w:r>
        <w:rPr>
          <w:sz w:val="40"/>
          <w:szCs w:val="40"/>
          <w:rtl/>
        </w:rPr>
        <w:t>המרצה: פרופ' גלעד רביד</w:t>
      </w:r>
    </w:p>
    <w:p w14:paraId="03F173FF" w14:textId="77777777" w:rsidR="00B57807" w:rsidRDefault="0044606D">
      <w:pPr>
        <w:bidi/>
        <w:jc w:val="center"/>
        <w:rPr>
          <w:sz w:val="40"/>
          <w:szCs w:val="40"/>
        </w:rPr>
      </w:pPr>
      <w:r>
        <w:rPr>
          <w:sz w:val="40"/>
          <w:szCs w:val="40"/>
          <w:rtl/>
        </w:rPr>
        <w:t>מגישים:</w:t>
      </w:r>
    </w:p>
    <w:p w14:paraId="60FBB0F6" w14:textId="77777777" w:rsidR="00B57807" w:rsidRDefault="0044606D">
      <w:pPr>
        <w:bidi/>
        <w:jc w:val="center"/>
        <w:rPr>
          <w:sz w:val="40"/>
          <w:szCs w:val="40"/>
        </w:rPr>
      </w:pPr>
      <w:r>
        <w:rPr>
          <w:sz w:val="40"/>
          <w:szCs w:val="40"/>
          <w:rtl/>
        </w:rPr>
        <w:t>טל קורדובה 203868187</w:t>
      </w:r>
    </w:p>
    <w:p w14:paraId="32C0B777" w14:textId="77777777" w:rsidR="00B57807" w:rsidRDefault="0044606D">
      <w:pPr>
        <w:bidi/>
        <w:jc w:val="center"/>
        <w:rPr>
          <w:sz w:val="40"/>
          <w:szCs w:val="40"/>
        </w:rPr>
      </w:pPr>
      <w:r>
        <w:rPr>
          <w:sz w:val="40"/>
          <w:szCs w:val="40"/>
          <w:rtl/>
        </w:rPr>
        <w:t xml:space="preserve">דור </w:t>
      </w:r>
      <w:proofErr w:type="spellStart"/>
      <w:r>
        <w:rPr>
          <w:sz w:val="40"/>
          <w:szCs w:val="40"/>
          <w:rtl/>
        </w:rPr>
        <w:t>זזון</w:t>
      </w:r>
      <w:proofErr w:type="spellEnd"/>
      <w:r>
        <w:rPr>
          <w:sz w:val="40"/>
          <w:szCs w:val="40"/>
          <w:rtl/>
        </w:rPr>
        <w:t xml:space="preserve"> 312237803</w:t>
      </w:r>
    </w:p>
    <w:p w14:paraId="2FF2CADC" w14:textId="4098B521" w:rsidR="00B57807" w:rsidRPr="00C5751A" w:rsidRDefault="0044606D" w:rsidP="00C5751A">
      <w:pPr>
        <w:bidi/>
        <w:ind w:left="2160" w:firstLine="720"/>
        <w:jc w:val="center"/>
      </w:pPr>
      <w:r>
        <w:rPr>
          <w:sz w:val="40"/>
          <w:szCs w:val="40"/>
          <w:rtl/>
        </w:rPr>
        <w:t>איתי קויפמן 311237184</w:t>
      </w:r>
      <w:r>
        <w:br w:type="page"/>
      </w:r>
    </w:p>
    <w:sdt>
      <w:sdtPr>
        <w:rPr>
          <w:rFonts w:ascii="Calibri" w:eastAsia="Calibri" w:hAnsi="Calibri" w:cs="Calibri"/>
          <w:color w:val="auto"/>
          <w:sz w:val="22"/>
          <w:szCs w:val="22"/>
          <w:rtl/>
          <w:lang w:bidi="he-IL"/>
        </w:rPr>
        <w:id w:val="12425340"/>
        <w:docPartObj>
          <w:docPartGallery w:val="Table of Contents"/>
          <w:docPartUnique/>
        </w:docPartObj>
      </w:sdtPr>
      <w:sdtEndPr>
        <w:rPr>
          <w:b/>
          <w:bCs/>
          <w:noProof/>
        </w:rPr>
      </w:sdtEndPr>
      <w:sdtContent>
        <w:p w14:paraId="694EC308" w14:textId="38B09954" w:rsidR="00C5751A" w:rsidRDefault="001C579E" w:rsidP="00EB7D8F">
          <w:pPr>
            <w:pStyle w:val="TOCHeading"/>
            <w:bidi/>
            <w:rPr>
              <w:lang w:bidi="he-IL"/>
            </w:rPr>
          </w:pPr>
          <w:r>
            <w:rPr>
              <w:rFonts w:hint="cs"/>
              <w:rtl/>
              <w:lang w:bidi="he-IL"/>
            </w:rPr>
            <w:t>תוכן עניינים</w:t>
          </w:r>
        </w:p>
        <w:p w14:paraId="193792EC" w14:textId="49D0EC16" w:rsidR="00AC4326" w:rsidRDefault="00C5751A" w:rsidP="00AC4326">
          <w:pPr>
            <w:pStyle w:val="TOC1"/>
            <w:rPr>
              <w:rFonts w:asciiTheme="minorHAnsi" w:eastAsiaTheme="minorEastAsia" w:hAnsiTheme="minorHAnsi" w:cstheme="minorBidi"/>
              <w:noProof/>
              <w:lang w:val="en-IL"/>
            </w:rPr>
          </w:pPr>
          <w:r>
            <w:fldChar w:fldCharType="begin"/>
          </w:r>
          <w:r>
            <w:instrText xml:space="preserve"> TOC \o "1-3" \h \z \u </w:instrText>
          </w:r>
          <w:r>
            <w:fldChar w:fldCharType="separate"/>
          </w:r>
          <w:hyperlink w:anchor="_Toc90816265" w:history="1">
            <w:r w:rsidR="00AC4326" w:rsidRPr="0035120B">
              <w:rPr>
                <w:rStyle w:val="Hyperlink"/>
                <w:noProof/>
                <w:rtl/>
              </w:rPr>
              <w:t>תיאור הנתונים</w:t>
            </w:r>
            <w:r w:rsidR="00AC4326">
              <w:rPr>
                <w:noProof/>
                <w:webHidden/>
              </w:rPr>
              <w:tab/>
            </w:r>
            <w:r w:rsidR="00AC4326">
              <w:rPr>
                <w:noProof/>
                <w:webHidden/>
              </w:rPr>
              <w:fldChar w:fldCharType="begin"/>
            </w:r>
            <w:r w:rsidR="00AC4326">
              <w:rPr>
                <w:noProof/>
                <w:webHidden/>
              </w:rPr>
              <w:instrText xml:space="preserve"> PAGEREF _Toc90816265 \h </w:instrText>
            </w:r>
            <w:r w:rsidR="00AC4326">
              <w:rPr>
                <w:noProof/>
                <w:webHidden/>
              </w:rPr>
            </w:r>
            <w:r w:rsidR="00AC4326">
              <w:rPr>
                <w:noProof/>
                <w:webHidden/>
              </w:rPr>
              <w:fldChar w:fldCharType="separate"/>
            </w:r>
            <w:r w:rsidR="00AC4326">
              <w:rPr>
                <w:noProof/>
                <w:webHidden/>
              </w:rPr>
              <w:t>2</w:t>
            </w:r>
            <w:r w:rsidR="00AC4326">
              <w:rPr>
                <w:noProof/>
                <w:webHidden/>
              </w:rPr>
              <w:fldChar w:fldCharType="end"/>
            </w:r>
          </w:hyperlink>
        </w:p>
        <w:p w14:paraId="040C1838" w14:textId="3C56DEEC" w:rsidR="00AC4326" w:rsidRDefault="00036097" w:rsidP="00AC4326">
          <w:pPr>
            <w:pStyle w:val="TOC1"/>
            <w:rPr>
              <w:rFonts w:asciiTheme="minorHAnsi" w:eastAsiaTheme="minorEastAsia" w:hAnsiTheme="minorHAnsi" w:cstheme="minorBidi"/>
              <w:noProof/>
              <w:lang w:val="en-IL"/>
            </w:rPr>
          </w:pPr>
          <w:hyperlink w:anchor="_Toc90816266" w:history="1">
            <w:r w:rsidR="00AC4326" w:rsidRPr="0035120B">
              <w:rPr>
                <w:rStyle w:val="Hyperlink"/>
                <w:noProof/>
                <w:rtl/>
              </w:rPr>
              <w:t>וויזואליזציות קודמות</w:t>
            </w:r>
            <w:r w:rsidR="00AC4326">
              <w:rPr>
                <w:noProof/>
                <w:webHidden/>
              </w:rPr>
              <w:tab/>
            </w:r>
            <w:r w:rsidR="00AC4326">
              <w:rPr>
                <w:noProof/>
                <w:webHidden/>
              </w:rPr>
              <w:fldChar w:fldCharType="begin"/>
            </w:r>
            <w:r w:rsidR="00AC4326">
              <w:rPr>
                <w:noProof/>
                <w:webHidden/>
              </w:rPr>
              <w:instrText xml:space="preserve"> PAGEREF _Toc90816266 \h </w:instrText>
            </w:r>
            <w:r w:rsidR="00AC4326">
              <w:rPr>
                <w:noProof/>
                <w:webHidden/>
              </w:rPr>
            </w:r>
            <w:r w:rsidR="00AC4326">
              <w:rPr>
                <w:noProof/>
                <w:webHidden/>
              </w:rPr>
              <w:fldChar w:fldCharType="separate"/>
            </w:r>
            <w:r w:rsidR="00AC4326">
              <w:rPr>
                <w:noProof/>
                <w:webHidden/>
              </w:rPr>
              <w:t>2</w:t>
            </w:r>
            <w:r w:rsidR="00AC4326">
              <w:rPr>
                <w:noProof/>
                <w:webHidden/>
              </w:rPr>
              <w:fldChar w:fldCharType="end"/>
            </w:r>
          </w:hyperlink>
        </w:p>
        <w:p w14:paraId="5F09BD76" w14:textId="3006EB3C"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67" w:history="1">
            <w:r w:rsidR="00AC4326" w:rsidRPr="0035120B">
              <w:rPr>
                <w:rStyle w:val="Hyperlink"/>
                <w:noProof/>
                <w:rtl/>
              </w:rPr>
              <w:t>התפלגות ייצור לפי סוג דלק בשנת 2020 (</w:t>
            </w:r>
            <w:r w:rsidR="00AC4326" w:rsidRPr="0035120B">
              <w:rPr>
                <w:rStyle w:val="Hyperlink"/>
                <w:noProof/>
              </w:rPr>
              <w:t>MWH</w:t>
            </w:r>
            <w:r w:rsidR="00AC4326" w:rsidRPr="0035120B">
              <w:rPr>
                <w:rStyle w:val="Hyperlink"/>
                <w:noProof/>
                <w:rtl/>
              </w:rPr>
              <w:t>)</w:t>
            </w:r>
            <w:r w:rsidR="00AC4326">
              <w:rPr>
                <w:noProof/>
                <w:webHidden/>
              </w:rPr>
              <w:tab/>
            </w:r>
            <w:r w:rsidR="00AC4326">
              <w:rPr>
                <w:noProof/>
                <w:webHidden/>
              </w:rPr>
              <w:fldChar w:fldCharType="begin"/>
            </w:r>
            <w:r w:rsidR="00AC4326">
              <w:rPr>
                <w:noProof/>
                <w:webHidden/>
              </w:rPr>
              <w:instrText xml:space="preserve"> PAGEREF _Toc90816267 \h </w:instrText>
            </w:r>
            <w:r w:rsidR="00AC4326">
              <w:rPr>
                <w:noProof/>
                <w:webHidden/>
              </w:rPr>
            </w:r>
            <w:r w:rsidR="00AC4326">
              <w:rPr>
                <w:noProof/>
                <w:webHidden/>
              </w:rPr>
              <w:fldChar w:fldCharType="separate"/>
            </w:r>
            <w:r w:rsidR="00AC4326">
              <w:rPr>
                <w:noProof/>
                <w:webHidden/>
              </w:rPr>
              <w:t>2</w:t>
            </w:r>
            <w:r w:rsidR="00AC4326">
              <w:rPr>
                <w:noProof/>
                <w:webHidden/>
              </w:rPr>
              <w:fldChar w:fldCharType="end"/>
            </w:r>
          </w:hyperlink>
        </w:p>
        <w:p w14:paraId="13B63CA6" w14:textId="0DC8ADE7"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68" w:history="1">
            <w:r w:rsidR="00AC4326" w:rsidRPr="0035120B">
              <w:rPr>
                <w:rStyle w:val="Hyperlink"/>
                <w:noProof/>
                <w:rtl/>
              </w:rPr>
              <w:t xml:space="preserve">צריכה לפי סקטורים (במונחי </w:t>
            </w:r>
            <w:r w:rsidR="00AC4326" w:rsidRPr="0035120B">
              <w:rPr>
                <w:rStyle w:val="Hyperlink"/>
                <w:noProof/>
                <w:lang w:val="en-US"/>
              </w:rPr>
              <w:t>TWh</w:t>
            </w:r>
            <w:r w:rsidR="00AC4326" w:rsidRPr="0035120B">
              <w:rPr>
                <w:rStyle w:val="Hyperlink"/>
                <w:noProof/>
                <w:rtl/>
              </w:rPr>
              <w:t>)</w:t>
            </w:r>
            <w:r w:rsidR="00AC4326">
              <w:rPr>
                <w:noProof/>
                <w:webHidden/>
              </w:rPr>
              <w:tab/>
            </w:r>
            <w:r w:rsidR="00AC4326">
              <w:rPr>
                <w:noProof/>
                <w:webHidden/>
              </w:rPr>
              <w:fldChar w:fldCharType="begin"/>
            </w:r>
            <w:r w:rsidR="00AC4326">
              <w:rPr>
                <w:noProof/>
                <w:webHidden/>
              </w:rPr>
              <w:instrText xml:space="preserve"> PAGEREF _Toc90816268 \h </w:instrText>
            </w:r>
            <w:r w:rsidR="00AC4326">
              <w:rPr>
                <w:noProof/>
                <w:webHidden/>
              </w:rPr>
            </w:r>
            <w:r w:rsidR="00AC4326">
              <w:rPr>
                <w:noProof/>
                <w:webHidden/>
              </w:rPr>
              <w:fldChar w:fldCharType="separate"/>
            </w:r>
            <w:r w:rsidR="00AC4326">
              <w:rPr>
                <w:noProof/>
                <w:webHidden/>
              </w:rPr>
              <w:t>3</w:t>
            </w:r>
            <w:r w:rsidR="00AC4326">
              <w:rPr>
                <w:noProof/>
                <w:webHidden/>
              </w:rPr>
              <w:fldChar w:fldCharType="end"/>
            </w:r>
          </w:hyperlink>
        </w:p>
        <w:p w14:paraId="51416B8B" w14:textId="0BF1B806"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69" w:history="1">
            <w:r w:rsidR="00AC4326" w:rsidRPr="0035120B">
              <w:rPr>
                <w:rStyle w:val="Hyperlink"/>
                <w:noProof/>
                <w:rtl/>
              </w:rPr>
              <w:t xml:space="preserve">צריכה לפי סקטורים (במונחי </w:t>
            </w:r>
            <w:r w:rsidR="00AC4326" w:rsidRPr="0035120B">
              <w:rPr>
                <w:rStyle w:val="Hyperlink"/>
                <w:noProof/>
                <w:lang w:val="en-US"/>
              </w:rPr>
              <w:t>TWh</w:t>
            </w:r>
            <w:r w:rsidR="00AC4326" w:rsidRPr="0035120B">
              <w:rPr>
                <w:rStyle w:val="Hyperlink"/>
                <w:noProof/>
                <w:rtl/>
              </w:rPr>
              <w:t>)</w:t>
            </w:r>
            <w:r w:rsidR="00AC4326">
              <w:rPr>
                <w:noProof/>
                <w:webHidden/>
              </w:rPr>
              <w:tab/>
            </w:r>
            <w:r w:rsidR="00AC4326">
              <w:rPr>
                <w:noProof/>
                <w:webHidden/>
              </w:rPr>
              <w:fldChar w:fldCharType="begin"/>
            </w:r>
            <w:r w:rsidR="00AC4326">
              <w:rPr>
                <w:noProof/>
                <w:webHidden/>
              </w:rPr>
              <w:instrText xml:space="preserve"> PAGEREF _Toc90816269 \h </w:instrText>
            </w:r>
            <w:r w:rsidR="00AC4326">
              <w:rPr>
                <w:noProof/>
                <w:webHidden/>
              </w:rPr>
            </w:r>
            <w:r w:rsidR="00AC4326">
              <w:rPr>
                <w:noProof/>
                <w:webHidden/>
              </w:rPr>
              <w:fldChar w:fldCharType="separate"/>
            </w:r>
            <w:r w:rsidR="00AC4326">
              <w:rPr>
                <w:noProof/>
                <w:webHidden/>
              </w:rPr>
              <w:t>4</w:t>
            </w:r>
            <w:r w:rsidR="00AC4326">
              <w:rPr>
                <w:noProof/>
                <w:webHidden/>
              </w:rPr>
              <w:fldChar w:fldCharType="end"/>
            </w:r>
          </w:hyperlink>
        </w:p>
        <w:p w14:paraId="55C79906" w14:textId="6BC2CD45"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70" w:history="1">
            <w:r w:rsidR="00AC4326" w:rsidRPr="0035120B">
              <w:rPr>
                <w:rStyle w:val="Hyperlink"/>
                <w:noProof/>
                <w:rtl/>
              </w:rPr>
              <w:t>דקות אי אספקה בממוצע לצרכן – לצרכני קווי מתח גבוה (במונחי דקות)</w:t>
            </w:r>
            <w:r w:rsidR="00AC4326">
              <w:rPr>
                <w:noProof/>
                <w:webHidden/>
              </w:rPr>
              <w:tab/>
            </w:r>
            <w:r w:rsidR="00AC4326">
              <w:rPr>
                <w:noProof/>
                <w:webHidden/>
              </w:rPr>
              <w:fldChar w:fldCharType="begin"/>
            </w:r>
            <w:r w:rsidR="00AC4326">
              <w:rPr>
                <w:noProof/>
                <w:webHidden/>
              </w:rPr>
              <w:instrText xml:space="preserve"> PAGEREF _Toc90816270 \h </w:instrText>
            </w:r>
            <w:r w:rsidR="00AC4326">
              <w:rPr>
                <w:noProof/>
                <w:webHidden/>
              </w:rPr>
            </w:r>
            <w:r w:rsidR="00AC4326">
              <w:rPr>
                <w:noProof/>
                <w:webHidden/>
              </w:rPr>
              <w:fldChar w:fldCharType="separate"/>
            </w:r>
            <w:r w:rsidR="00AC4326">
              <w:rPr>
                <w:noProof/>
                <w:webHidden/>
              </w:rPr>
              <w:t>5</w:t>
            </w:r>
            <w:r w:rsidR="00AC4326">
              <w:rPr>
                <w:noProof/>
                <w:webHidden/>
              </w:rPr>
              <w:fldChar w:fldCharType="end"/>
            </w:r>
          </w:hyperlink>
        </w:p>
        <w:p w14:paraId="654659BD" w14:textId="574C4C95" w:rsidR="00AC4326" w:rsidRDefault="00036097" w:rsidP="00AC4326">
          <w:pPr>
            <w:pStyle w:val="TOC1"/>
            <w:rPr>
              <w:rFonts w:asciiTheme="minorHAnsi" w:eastAsiaTheme="minorEastAsia" w:hAnsiTheme="minorHAnsi" w:cstheme="minorBidi"/>
              <w:noProof/>
              <w:lang w:val="en-IL"/>
            </w:rPr>
          </w:pPr>
          <w:hyperlink w:anchor="_Toc90816271" w:history="1">
            <w:r w:rsidR="00AC4326" w:rsidRPr="0035120B">
              <w:rPr>
                <w:rStyle w:val="Hyperlink"/>
                <w:noProof/>
                <w:rtl/>
              </w:rPr>
              <w:t>ויזואליזציות חדשות</w:t>
            </w:r>
            <w:r w:rsidR="00AC4326">
              <w:rPr>
                <w:noProof/>
                <w:webHidden/>
              </w:rPr>
              <w:tab/>
            </w:r>
            <w:r w:rsidR="00AC4326">
              <w:rPr>
                <w:noProof/>
                <w:webHidden/>
              </w:rPr>
              <w:fldChar w:fldCharType="begin"/>
            </w:r>
            <w:r w:rsidR="00AC4326">
              <w:rPr>
                <w:noProof/>
                <w:webHidden/>
              </w:rPr>
              <w:instrText xml:space="preserve"> PAGEREF _Toc90816271 \h </w:instrText>
            </w:r>
            <w:r w:rsidR="00AC4326">
              <w:rPr>
                <w:noProof/>
                <w:webHidden/>
              </w:rPr>
            </w:r>
            <w:r w:rsidR="00AC4326">
              <w:rPr>
                <w:noProof/>
                <w:webHidden/>
              </w:rPr>
              <w:fldChar w:fldCharType="separate"/>
            </w:r>
            <w:r w:rsidR="00AC4326">
              <w:rPr>
                <w:noProof/>
                <w:webHidden/>
              </w:rPr>
              <w:t>6</w:t>
            </w:r>
            <w:r w:rsidR="00AC4326">
              <w:rPr>
                <w:noProof/>
                <w:webHidden/>
              </w:rPr>
              <w:fldChar w:fldCharType="end"/>
            </w:r>
          </w:hyperlink>
        </w:p>
        <w:p w14:paraId="56ED8A57" w14:textId="1C73E1BE"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72" w:history="1">
            <w:r w:rsidR="00AC4326" w:rsidRPr="0035120B">
              <w:rPr>
                <w:rStyle w:val="Hyperlink"/>
                <w:noProof/>
                <w:rtl/>
              </w:rPr>
              <w:t>השוואה בין קרינה סולארית לייצור חשמל כולל</w:t>
            </w:r>
            <w:r w:rsidR="00AC4326">
              <w:rPr>
                <w:noProof/>
                <w:webHidden/>
              </w:rPr>
              <w:tab/>
            </w:r>
            <w:r w:rsidR="00AC4326">
              <w:rPr>
                <w:noProof/>
                <w:webHidden/>
              </w:rPr>
              <w:fldChar w:fldCharType="begin"/>
            </w:r>
            <w:r w:rsidR="00AC4326">
              <w:rPr>
                <w:noProof/>
                <w:webHidden/>
              </w:rPr>
              <w:instrText xml:space="preserve"> PAGEREF _Toc90816272 \h </w:instrText>
            </w:r>
            <w:r w:rsidR="00AC4326">
              <w:rPr>
                <w:noProof/>
                <w:webHidden/>
              </w:rPr>
            </w:r>
            <w:r w:rsidR="00AC4326">
              <w:rPr>
                <w:noProof/>
                <w:webHidden/>
              </w:rPr>
              <w:fldChar w:fldCharType="separate"/>
            </w:r>
            <w:r w:rsidR="00AC4326">
              <w:rPr>
                <w:noProof/>
                <w:webHidden/>
              </w:rPr>
              <w:t>6</w:t>
            </w:r>
            <w:r w:rsidR="00AC4326">
              <w:rPr>
                <w:noProof/>
                <w:webHidden/>
              </w:rPr>
              <w:fldChar w:fldCharType="end"/>
            </w:r>
          </w:hyperlink>
        </w:p>
        <w:p w14:paraId="71E10DE9" w14:textId="29609D11"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73" w:history="1">
            <w:r w:rsidR="00AC4326" w:rsidRPr="0035120B">
              <w:rPr>
                <w:rStyle w:val="Hyperlink"/>
                <w:noProof/>
                <w:rtl/>
              </w:rPr>
              <w:t>התפלגות ייצור חשמל בין הסקטורים השונים לאורך השנים</w:t>
            </w:r>
            <w:r w:rsidR="00AC4326">
              <w:rPr>
                <w:noProof/>
                <w:webHidden/>
              </w:rPr>
              <w:tab/>
            </w:r>
            <w:r w:rsidR="00AC4326">
              <w:rPr>
                <w:noProof/>
                <w:webHidden/>
              </w:rPr>
              <w:fldChar w:fldCharType="begin"/>
            </w:r>
            <w:r w:rsidR="00AC4326">
              <w:rPr>
                <w:noProof/>
                <w:webHidden/>
              </w:rPr>
              <w:instrText xml:space="preserve"> PAGEREF _Toc90816273 \h </w:instrText>
            </w:r>
            <w:r w:rsidR="00AC4326">
              <w:rPr>
                <w:noProof/>
                <w:webHidden/>
              </w:rPr>
            </w:r>
            <w:r w:rsidR="00AC4326">
              <w:rPr>
                <w:noProof/>
                <w:webHidden/>
              </w:rPr>
              <w:fldChar w:fldCharType="separate"/>
            </w:r>
            <w:r w:rsidR="00AC4326">
              <w:rPr>
                <w:noProof/>
                <w:webHidden/>
              </w:rPr>
              <w:t>9</w:t>
            </w:r>
            <w:r w:rsidR="00AC4326">
              <w:rPr>
                <w:noProof/>
                <w:webHidden/>
              </w:rPr>
              <w:fldChar w:fldCharType="end"/>
            </w:r>
          </w:hyperlink>
        </w:p>
        <w:p w14:paraId="61DF8978" w14:textId="752AB09E"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74" w:history="1">
            <w:r w:rsidR="00AC4326" w:rsidRPr="0035120B">
              <w:rPr>
                <w:rStyle w:val="Hyperlink"/>
                <w:noProof/>
                <w:rtl/>
              </w:rPr>
              <w:t>קשר בפועל בין קרינה סולרית לייצור חשמל מאנרגיות מתחדשות</w:t>
            </w:r>
            <w:r w:rsidR="00AC4326">
              <w:rPr>
                <w:noProof/>
                <w:webHidden/>
              </w:rPr>
              <w:tab/>
            </w:r>
            <w:r w:rsidR="00AC4326">
              <w:rPr>
                <w:noProof/>
                <w:webHidden/>
              </w:rPr>
              <w:fldChar w:fldCharType="begin"/>
            </w:r>
            <w:r w:rsidR="00AC4326">
              <w:rPr>
                <w:noProof/>
                <w:webHidden/>
              </w:rPr>
              <w:instrText xml:space="preserve"> PAGEREF _Toc90816274 \h </w:instrText>
            </w:r>
            <w:r w:rsidR="00AC4326">
              <w:rPr>
                <w:noProof/>
                <w:webHidden/>
              </w:rPr>
            </w:r>
            <w:r w:rsidR="00AC4326">
              <w:rPr>
                <w:noProof/>
                <w:webHidden/>
              </w:rPr>
              <w:fldChar w:fldCharType="separate"/>
            </w:r>
            <w:r w:rsidR="00AC4326">
              <w:rPr>
                <w:noProof/>
                <w:webHidden/>
              </w:rPr>
              <w:t>11</w:t>
            </w:r>
            <w:r w:rsidR="00AC4326">
              <w:rPr>
                <w:noProof/>
                <w:webHidden/>
              </w:rPr>
              <w:fldChar w:fldCharType="end"/>
            </w:r>
          </w:hyperlink>
        </w:p>
        <w:p w14:paraId="57A9BB1A" w14:textId="7E7FA240"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75" w:history="1">
            <w:r w:rsidR="00AC4326" w:rsidRPr="0035120B">
              <w:rPr>
                <w:rStyle w:val="Hyperlink"/>
                <w:noProof/>
                <w:rtl/>
              </w:rPr>
              <w:t>התפלגות ייצור חשמל על פי חודשי השנה</w:t>
            </w:r>
            <w:r w:rsidR="00AC4326">
              <w:rPr>
                <w:noProof/>
                <w:webHidden/>
              </w:rPr>
              <w:tab/>
            </w:r>
            <w:r w:rsidR="00AC4326">
              <w:rPr>
                <w:noProof/>
                <w:webHidden/>
              </w:rPr>
              <w:fldChar w:fldCharType="begin"/>
            </w:r>
            <w:r w:rsidR="00AC4326">
              <w:rPr>
                <w:noProof/>
                <w:webHidden/>
              </w:rPr>
              <w:instrText xml:space="preserve"> PAGEREF _Toc90816275 \h </w:instrText>
            </w:r>
            <w:r w:rsidR="00AC4326">
              <w:rPr>
                <w:noProof/>
                <w:webHidden/>
              </w:rPr>
            </w:r>
            <w:r w:rsidR="00AC4326">
              <w:rPr>
                <w:noProof/>
                <w:webHidden/>
              </w:rPr>
              <w:fldChar w:fldCharType="separate"/>
            </w:r>
            <w:r w:rsidR="00AC4326">
              <w:rPr>
                <w:noProof/>
                <w:webHidden/>
              </w:rPr>
              <w:t>12</w:t>
            </w:r>
            <w:r w:rsidR="00AC4326">
              <w:rPr>
                <w:noProof/>
                <w:webHidden/>
              </w:rPr>
              <w:fldChar w:fldCharType="end"/>
            </w:r>
          </w:hyperlink>
        </w:p>
        <w:p w14:paraId="257BAD9D" w14:textId="79B0EDC7"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76" w:history="1">
            <w:r w:rsidR="00AC4326" w:rsidRPr="0035120B">
              <w:rPr>
                <w:rStyle w:val="Hyperlink"/>
                <w:noProof/>
                <w:rtl/>
              </w:rPr>
              <w:t>קשרים בין נתונים מטארולוגיים וייצור חשמל מאנרגיות מתחדשות</w:t>
            </w:r>
            <w:r w:rsidR="00AC4326">
              <w:rPr>
                <w:noProof/>
                <w:webHidden/>
              </w:rPr>
              <w:tab/>
            </w:r>
            <w:r w:rsidR="00AC4326">
              <w:rPr>
                <w:noProof/>
                <w:webHidden/>
              </w:rPr>
              <w:fldChar w:fldCharType="begin"/>
            </w:r>
            <w:r w:rsidR="00AC4326">
              <w:rPr>
                <w:noProof/>
                <w:webHidden/>
              </w:rPr>
              <w:instrText xml:space="preserve"> PAGEREF _Toc90816276 \h </w:instrText>
            </w:r>
            <w:r w:rsidR="00AC4326">
              <w:rPr>
                <w:noProof/>
                <w:webHidden/>
              </w:rPr>
            </w:r>
            <w:r w:rsidR="00AC4326">
              <w:rPr>
                <w:noProof/>
                <w:webHidden/>
              </w:rPr>
              <w:fldChar w:fldCharType="separate"/>
            </w:r>
            <w:r w:rsidR="00AC4326">
              <w:rPr>
                <w:noProof/>
                <w:webHidden/>
              </w:rPr>
              <w:t>13</w:t>
            </w:r>
            <w:r w:rsidR="00AC4326">
              <w:rPr>
                <w:noProof/>
                <w:webHidden/>
              </w:rPr>
              <w:fldChar w:fldCharType="end"/>
            </w:r>
          </w:hyperlink>
        </w:p>
        <w:p w14:paraId="14C0195C" w14:textId="7B783FA1" w:rsidR="00AC4326" w:rsidRDefault="00036097" w:rsidP="00AC4326">
          <w:pPr>
            <w:pStyle w:val="TOC2"/>
            <w:tabs>
              <w:tab w:val="right" w:pos="9350"/>
            </w:tabs>
            <w:bidi/>
            <w:rPr>
              <w:rFonts w:asciiTheme="minorHAnsi" w:eastAsiaTheme="minorEastAsia" w:hAnsiTheme="minorHAnsi" w:cstheme="minorBidi"/>
              <w:noProof/>
              <w:lang w:val="en-IL"/>
            </w:rPr>
          </w:pPr>
          <w:hyperlink w:anchor="_Toc90816277" w:history="1">
            <w:r w:rsidR="00AC4326" w:rsidRPr="0035120B">
              <w:rPr>
                <w:rStyle w:val="Hyperlink"/>
                <w:noProof/>
                <w:rtl/>
              </w:rPr>
              <w:t>דקות אי ספיקה באזורים בישראל</w:t>
            </w:r>
            <w:r w:rsidR="00AC4326">
              <w:rPr>
                <w:noProof/>
                <w:webHidden/>
              </w:rPr>
              <w:tab/>
            </w:r>
            <w:r w:rsidR="00AC4326">
              <w:rPr>
                <w:noProof/>
                <w:webHidden/>
              </w:rPr>
              <w:fldChar w:fldCharType="begin"/>
            </w:r>
            <w:r w:rsidR="00AC4326">
              <w:rPr>
                <w:noProof/>
                <w:webHidden/>
              </w:rPr>
              <w:instrText xml:space="preserve"> PAGEREF _Toc90816277 \h </w:instrText>
            </w:r>
            <w:r w:rsidR="00AC4326">
              <w:rPr>
                <w:noProof/>
                <w:webHidden/>
              </w:rPr>
            </w:r>
            <w:r w:rsidR="00AC4326">
              <w:rPr>
                <w:noProof/>
                <w:webHidden/>
              </w:rPr>
              <w:fldChar w:fldCharType="separate"/>
            </w:r>
            <w:r w:rsidR="00AC4326">
              <w:rPr>
                <w:noProof/>
                <w:webHidden/>
              </w:rPr>
              <w:t>14</w:t>
            </w:r>
            <w:r w:rsidR="00AC4326">
              <w:rPr>
                <w:noProof/>
                <w:webHidden/>
              </w:rPr>
              <w:fldChar w:fldCharType="end"/>
            </w:r>
          </w:hyperlink>
        </w:p>
        <w:p w14:paraId="34C9D89E" w14:textId="2899902D" w:rsidR="00EB7D8F" w:rsidRDefault="00C5751A" w:rsidP="00EB7D8F">
          <w:pPr>
            <w:bidi/>
            <w:rPr>
              <w:b/>
              <w:bCs/>
              <w:noProof/>
              <w:rtl/>
            </w:rPr>
          </w:pPr>
          <w:r>
            <w:rPr>
              <w:b/>
              <w:bCs/>
              <w:noProof/>
            </w:rPr>
            <w:fldChar w:fldCharType="end"/>
          </w:r>
        </w:p>
      </w:sdtContent>
    </w:sdt>
    <w:p w14:paraId="6A657360" w14:textId="79D68577" w:rsidR="00871E40" w:rsidRDefault="00871E40" w:rsidP="00871E40">
      <w:pPr>
        <w:pStyle w:val="TableofFigures"/>
        <w:tabs>
          <w:tab w:val="right" w:leader="dot" w:pos="9350"/>
        </w:tabs>
        <w:bidi/>
        <w:rPr>
          <w:rFonts w:asciiTheme="minorHAnsi" w:eastAsiaTheme="minorEastAsia" w:hAnsiTheme="minorHAnsi" w:cstheme="minorBidi"/>
          <w:noProof/>
          <w:lang w:val="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10" w:anchor="_Toc90816394" w:history="1">
        <w:r w:rsidRPr="005C79D1">
          <w:rPr>
            <w:rStyle w:val="Hyperlink"/>
            <w:i/>
            <w:noProof/>
            <w:rtl/>
          </w:rPr>
          <w:t xml:space="preserve">איור 1 </w:t>
        </w:r>
        <w:r w:rsidRPr="005C79D1">
          <w:rPr>
            <w:rStyle w:val="Hyperlink"/>
            <w:noProof/>
            <w:rtl/>
          </w:rPr>
          <w:t xml:space="preserve">- </w:t>
        </w:r>
        <w:r w:rsidRPr="005C79D1">
          <w:rPr>
            <w:rStyle w:val="Hyperlink"/>
            <w:i/>
            <w:noProof/>
            <w:rtl/>
          </w:rPr>
          <w:t>ייצור חשמל שעתי ממקורות שונים</w:t>
        </w:r>
        <w:r>
          <w:rPr>
            <w:noProof/>
            <w:webHidden/>
          </w:rPr>
          <w:tab/>
        </w:r>
        <w:r>
          <w:rPr>
            <w:noProof/>
            <w:webHidden/>
          </w:rPr>
          <w:fldChar w:fldCharType="begin"/>
        </w:r>
        <w:r>
          <w:rPr>
            <w:noProof/>
            <w:webHidden/>
          </w:rPr>
          <w:instrText xml:space="preserve"> PAGEREF _Toc90816394 \h </w:instrText>
        </w:r>
        <w:r>
          <w:rPr>
            <w:noProof/>
            <w:webHidden/>
          </w:rPr>
        </w:r>
        <w:r>
          <w:rPr>
            <w:noProof/>
            <w:webHidden/>
          </w:rPr>
          <w:fldChar w:fldCharType="separate"/>
        </w:r>
        <w:r>
          <w:rPr>
            <w:noProof/>
            <w:webHidden/>
          </w:rPr>
          <w:t>2</w:t>
        </w:r>
        <w:r>
          <w:rPr>
            <w:noProof/>
            <w:webHidden/>
          </w:rPr>
          <w:fldChar w:fldCharType="end"/>
        </w:r>
      </w:hyperlink>
    </w:p>
    <w:p w14:paraId="51081CD0" w14:textId="02DA223F"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11" w:anchor="_Toc90816395" w:history="1">
        <w:r w:rsidR="00871E40" w:rsidRPr="005C79D1">
          <w:rPr>
            <w:rStyle w:val="Hyperlink"/>
            <w:noProof/>
            <w:rtl/>
          </w:rPr>
          <w:t xml:space="preserve">איור </w:t>
        </w:r>
        <w:r w:rsidR="00871E40" w:rsidRPr="005C79D1">
          <w:rPr>
            <w:rStyle w:val="Hyperlink"/>
            <w:noProof/>
          </w:rPr>
          <w:t>2</w:t>
        </w:r>
        <w:r w:rsidR="00871E40" w:rsidRPr="005C79D1">
          <w:rPr>
            <w:rStyle w:val="Hyperlink"/>
            <w:noProof/>
            <w:rtl/>
          </w:rPr>
          <w:t xml:space="preserve"> – ייצור חשמל לפי סקטורים</w:t>
        </w:r>
        <w:r w:rsidR="00871E40">
          <w:rPr>
            <w:noProof/>
            <w:webHidden/>
          </w:rPr>
          <w:tab/>
        </w:r>
        <w:r w:rsidR="00871E40">
          <w:rPr>
            <w:noProof/>
            <w:webHidden/>
          </w:rPr>
          <w:fldChar w:fldCharType="begin"/>
        </w:r>
        <w:r w:rsidR="00871E40">
          <w:rPr>
            <w:noProof/>
            <w:webHidden/>
          </w:rPr>
          <w:instrText xml:space="preserve"> PAGEREF _Toc90816395 \h </w:instrText>
        </w:r>
        <w:r w:rsidR="00871E40">
          <w:rPr>
            <w:noProof/>
            <w:webHidden/>
          </w:rPr>
        </w:r>
        <w:r w:rsidR="00871E40">
          <w:rPr>
            <w:noProof/>
            <w:webHidden/>
          </w:rPr>
          <w:fldChar w:fldCharType="separate"/>
        </w:r>
        <w:r w:rsidR="00871E40">
          <w:rPr>
            <w:noProof/>
            <w:webHidden/>
          </w:rPr>
          <w:t>3</w:t>
        </w:r>
        <w:r w:rsidR="00871E40">
          <w:rPr>
            <w:noProof/>
            <w:webHidden/>
          </w:rPr>
          <w:fldChar w:fldCharType="end"/>
        </w:r>
      </w:hyperlink>
    </w:p>
    <w:p w14:paraId="3F4649D4" w14:textId="14E68D73"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12" w:anchor="_Toc90816396" w:history="1">
        <w:r w:rsidR="00871E40" w:rsidRPr="005C79D1">
          <w:rPr>
            <w:rStyle w:val="Hyperlink"/>
            <w:noProof/>
            <w:rtl/>
          </w:rPr>
          <w:t>איור 3 – התפלגות דלקים עבור שנים 2010-2020  וחיזוי ל-2025</w:t>
        </w:r>
        <w:r w:rsidR="00871E40">
          <w:rPr>
            <w:noProof/>
            <w:webHidden/>
          </w:rPr>
          <w:tab/>
        </w:r>
        <w:r w:rsidR="00871E40">
          <w:rPr>
            <w:noProof/>
            <w:webHidden/>
          </w:rPr>
          <w:fldChar w:fldCharType="begin"/>
        </w:r>
        <w:r w:rsidR="00871E40">
          <w:rPr>
            <w:noProof/>
            <w:webHidden/>
          </w:rPr>
          <w:instrText xml:space="preserve"> PAGEREF _Toc90816396 \h </w:instrText>
        </w:r>
        <w:r w:rsidR="00871E40">
          <w:rPr>
            <w:noProof/>
            <w:webHidden/>
          </w:rPr>
        </w:r>
        <w:r w:rsidR="00871E40">
          <w:rPr>
            <w:noProof/>
            <w:webHidden/>
          </w:rPr>
          <w:fldChar w:fldCharType="separate"/>
        </w:r>
        <w:r w:rsidR="00871E40">
          <w:rPr>
            <w:noProof/>
            <w:webHidden/>
          </w:rPr>
          <w:t>4</w:t>
        </w:r>
        <w:r w:rsidR="00871E40">
          <w:rPr>
            <w:noProof/>
            <w:webHidden/>
          </w:rPr>
          <w:fldChar w:fldCharType="end"/>
        </w:r>
      </w:hyperlink>
    </w:p>
    <w:p w14:paraId="068B23EF" w14:textId="4BACFAF5"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13" w:anchor="_Toc90816397" w:history="1">
        <w:r w:rsidR="00871E40" w:rsidRPr="005C79D1">
          <w:rPr>
            <w:rStyle w:val="Hyperlink"/>
            <w:noProof/>
            <w:rtl/>
          </w:rPr>
          <w:t xml:space="preserve">איור </w:t>
        </w:r>
        <w:r w:rsidR="00871E40" w:rsidRPr="005C79D1">
          <w:rPr>
            <w:rStyle w:val="Hyperlink"/>
            <w:noProof/>
          </w:rPr>
          <w:t>4</w:t>
        </w:r>
        <w:r w:rsidR="00871E40" w:rsidRPr="005C79D1">
          <w:rPr>
            <w:rStyle w:val="Hyperlink"/>
            <w:noProof/>
            <w:rtl/>
          </w:rPr>
          <w:t xml:space="preserve"> – דקות אי אספקה באזורים שנים בארץ</w:t>
        </w:r>
        <w:r w:rsidR="00871E40">
          <w:rPr>
            <w:noProof/>
            <w:webHidden/>
          </w:rPr>
          <w:tab/>
        </w:r>
        <w:r w:rsidR="00871E40">
          <w:rPr>
            <w:noProof/>
            <w:webHidden/>
          </w:rPr>
          <w:fldChar w:fldCharType="begin"/>
        </w:r>
        <w:r w:rsidR="00871E40">
          <w:rPr>
            <w:noProof/>
            <w:webHidden/>
          </w:rPr>
          <w:instrText xml:space="preserve"> PAGEREF _Toc90816397 \h </w:instrText>
        </w:r>
        <w:r w:rsidR="00871E40">
          <w:rPr>
            <w:noProof/>
            <w:webHidden/>
          </w:rPr>
        </w:r>
        <w:r w:rsidR="00871E40">
          <w:rPr>
            <w:noProof/>
            <w:webHidden/>
          </w:rPr>
          <w:fldChar w:fldCharType="separate"/>
        </w:r>
        <w:r w:rsidR="00871E40">
          <w:rPr>
            <w:noProof/>
            <w:webHidden/>
          </w:rPr>
          <w:t>5</w:t>
        </w:r>
        <w:r w:rsidR="00871E40">
          <w:rPr>
            <w:noProof/>
            <w:webHidden/>
          </w:rPr>
          <w:fldChar w:fldCharType="end"/>
        </w:r>
      </w:hyperlink>
    </w:p>
    <w:p w14:paraId="22EE3A1A" w14:textId="2408912C"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14" w:anchor="_Toc90816398" w:history="1">
        <w:r w:rsidR="00871E40" w:rsidRPr="005C79D1">
          <w:rPr>
            <w:rStyle w:val="Hyperlink"/>
            <w:noProof/>
            <w:rtl/>
          </w:rPr>
          <w:t xml:space="preserve">איור </w:t>
        </w:r>
        <w:r w:rsidR="00871E40" w:rsidRPr="005C79D1">
          <w:rPr>
            <w:rStyle w:val="Hyperlink"/>
            <w:noProof/>
          </w:rPr>
          <w:t xml:space="preserve"> 5</w:t>
        </w:r>
        <w:r w:rsidR="00871E40" w:rsidRPr="005C79D1">
          <w:rPr>
            <w:rStyle w:val="Hyperlink"/>
            <w:noProof/>
            <w:rtl/>
          </w:rPr>
          <w:t xml:space="preserve"> – דף ראשוני של האינטראקציה</w:t>
        </w:r>
        <w:r w:rsidR="00871E40">
          <w:rPr>
            <w:noProof/>
            <w:webHidden/>
          </w:rPr>
          <w:tab/>
        </w:r>
        <w:r w:rsidR="00871E40">
          <w:rPr>
            <w:noProof/>
            <w:webHidden/>
          </w:rPr>
          <w:fldChar w:fldCharType="begin"/>
        </w:r>
        <w:r w:rsidR="00871E40">
          <w:rPr>
            <w:noProof/>
            <w:webHidden/>
          </w:rPr>
          <w:instrText xml:space="preserve"> PAGEREF _Toc90816398 \h </w:instrText>
        </w:r>
        <w:r w:rsidR="00871E40">
          <w:rPr>
            <w:noProof/>
            <w:webHidden/>
          </w:rPr>
        </w:r>
        <w:r w:rsidR="00871E40">
          <w:rPr>
            <w:noProof/>
            <w:webHidden/>
          </w:rPr>
          <w:fldChar w:fldCharType="separate"/>
        </w:r>
        <w:r w:rsidR="00871E40">
          <w:rPr>
            <w:noProof/>
            <w:webHidden/>
          </w:rPr>
          <w:t>7</w:t>
        </w:r>
        <w:r w:rsidR="00871E40">
          <w:rPr>
            <w:noProof/>
            <w:webHidden/>
          </w:rPr>
          <w:fldChar w:fldCharType="end"/>
        </w:r>
      </w:hyperlink>
    </w:p>
    <w:p w14:paraId="2837CCB7" w14:textId="7FE729C1"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15" w:anchor="_Toc90816399" w:history="1">
        <w:r w:rsidR="00871E40" w:rsidRPr="005C79D1">
          <w:rPr>
            <w:rStyle w:val="Hyperlink"/>
            <w:noProof/>
            <w:rtl/>
          </w:rPr>
          <w:t xml:space="preserve">איור </w:t>
        </w:r>
        <w:r w:rsidR="00871E40" w:rsidRPr="005C79D1">
          <w:rPr>
            <w:rStyle w:val="Hyperlink"/>
            <w:noProof/>
          </w:rPr>
          <w:t>6</w:t>
        </w:r>
        <w:r w:rsidR="00871E40" w:rsidRPr="005C79D1">
          <w:rPr>
            <w:rStyle w:val="Hyperlink"/>
            <w:noProof/>
            <w:rtl/>
          </w:rPr>
          <w:t xml:space="preserve"> -תצוגה שנתית עבור פאנל מסוג </w:t>
        </w:r>
        <w:r w:rsidR="00871E40" w:rsidRPr="005C79D1">
          <w:rPr>
            <w:rStyle w:val="Hyperlink"/>
            <w:noProof/>
          </w:rPr>
          <w:t>BIC</w:t>
        </w:r>
        <w:r w:rsidR="00871E40" w:rsidRPr="005C79D1">
          <w:rPr>
            <w:rStyle w:val="Hyperlink"/>
            <w:noProof/>
            <w:rtl/>
          </w:rPr>
          <w:t xml:space="preserve"> ו-20 ק"מ רבוע</w:t>
        </w:r>
        <w:r w:rsidR="00871E40">
          <w:rPr>
            <w:noProof/>
            <w:webHidden/>
          </w:rPr>
          <w:tab/>
        </w:r>
        <w:r w:rsidR="00871E40">
          <w:rPr>
            <w:noProof/>
            <w:webHidden/>
          </w:rPr>
          <w:fldChar w:fldCharType="begin"/>
        </w:r>
        <w:r w:rsidR="00871E40">
          <w:rPr>
            <w:noProof/>
            <w:webHidden/>
          </w:rPr>
          <w:instrText xml:space="preserve"> PAGEREF _Toc90816399 \h </w:instrText>
        </w:r>
        <w:r w:rsidR="00871E40">
          <w:rPr>
            <w:noProof/>
            <w:webHidden/>
          </w:rPr>
        </w:r>
        <w:r w:rsidR="00871E40">
          <w:rPr>
            <w:noProof/>
            <w:webHidden/>
          </w:rPr>
          <w:fldChar w:fldCharType="separate"/>
        </w:r>
        <w:r w:rsidR="00871E40">
          <w:rPr>
            <w:noProof/>
            <w:webHidden/>
          </w:rPr>
          <w:t>7</w:t>
        </w:r>
        <w:r w:rsidR="00871E40">
          <w:rPr>
            <w:noProof/>
            <w:webHidden/>
          </w:rPr>
          <w:fldChar w:fldCharType="end"/>
        </w:r>
      </w:hyperlink>
    </w:p>
    <w:p w14:paraId="7FB55714" w14:textId="3F821889"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16" w:anchor="_Toc90816400" w:history="1">
        <w:r w:rsidR="00871E40" w:rsidRPr="005C79D1">
          <w:rPr>
            <w:rStyle w:val="Hyperlink"/>
            <w:noProof/>
            <w:rtl/>
          </w:rPr>
          <w:t xml:space="preserve">איור </w:t>
        </w:r>
        <w:r w:rsidR="00871E40" w:rsidRPr="005C79D1">
          <w:rPr>
            <w:rStyle w:val="Hyperlink"/>
            <w:noProof/>
          </w:rPr>
          <w:t>7</w:t>
        </w:r>
        <w:r w:rsidR="00871E40" w:rsidRPr="005C79D1">
          <w:rPr>
            <w:rStyle w:val="Hyperlink"/>
            <w:noProof/>
            <w:rtl/>
          </w:rPr>
          <w:t xml:space="preserve"> – פאנל </w:t>
        </w:r>
        <w:r w:rsidR="00871E40" w:rsidRPr="005C79D1">
          <w:rPr>
            <w:rStyle w:val="Hyperlink"/>
            <w:noProof/>
          </w:rPr>
          <w:t>BIC</w:t>
        </w:r>
        <w:r w:rsidR="00871E40" w:rsidRPr="005C79D1">
          <w:rPr>
            <w:rStyle w:val="Hyperlink"/>
            <w:noProof/>
            <w:rtl/>
          </w:rPr>
          <w:t xml:space="preserve"> ו-20 ק"מ רבוע. ניתן גם לראות שנבחרו כמה נקודות לתחקור</w:t>
        </w:r>
        <w:r w:rsidR="00871E40">
          <w:rPr>
            <w:noProof/>
            <w:webHidden/>
          </w:rPr>
          <w:tab/>
        </w:r>
        <w:r w:rsidR="00871E40">
          <w:rPr>
            <w:noProof/>
            <w:webHidden/>
          </w:rPr>
          <w:fldChar w:fldCharType="begin"/>
        </w:r>
        <w:r w:rsidR="00871E40">
          <w:rPr>
            <w:noProof/>
            <w:webHidden/>
          </w:rPr>
          <w:instrText xml:space="preserve"> PAGEREF _Toc90816400 \h </w:instrText>
        </w:r>
        <w:r w:rsidR="00871E40">
          <w:rPr>
            <w:noProof/>
            <w:webHidden/>
          </w:rPr>
        </w:r>
        <w:r w:rsidR="00871E40">
          <w:rPr>
            <w:noProof/>
            <w:webHidden/>
          </w:rPr>
          <w:fldChar w:fldCharType="separate"/>
        </w:r>
        <w:r w:rsidR="00871E40">
          <w:rPr>
            <w:noProof/>
            <w:webHidden/>
          </w:rPr>
          <w:t>7</w:t>
        </w:r>
        <w:r w:rsidR="00871E40">
          <w:rPr>
            <w:noProof/>
            <w:webHidden/>
          </w:rPr>
          <w:fldChar w:fldCharType="end"/>
        </w:r>
      </w:hyperlink>
    </w:p>
    <w:p w14:paraId="6ADA88DC" w14:textId="6F0AE345"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17" w:anchor="_Toc90816401" w:history="1">
        <w:r w:rsidR="00871E40" w:rsidRPr="005C79D1">
          <w:rPr>
            <w:rStyle w:val="Hyperlink"/>
            <w:noProof/>
            <w:rtl/>
          </w:rPr>
          <w:t xml:space="preserve">איור </w:t>
        </w:r>
        <w:r w:rsidR="00871E40" w:rsidRPr="005C79D1">
          <w:rPr>
            <w:rStyle w:val="Hyperlink"/>
            <w:noProof/>
          </w:rPr>
          <w:t>8</w:t>
        </w:r>
        <w:r w:rsidR="00871E40" w:rsidRPr="005C79D1">
          <w:rPr>
            <w:rStyle w:val="Hyperlink"/>
            <w:noProof/>
            <w:rtl/>
          </w:rPr>
          <w:t xml:space="preserve"> – תצוגה חודשית של חודש ינואר</w:t>
        </w:r>
        <w:r w:rsidR="00871E40">
          <w:rPr>
            <w:noProof/>
            <w:webHidden/>
          </w:rPr>
          <w:tab/>
        </w:r>
        <w:r w:rsidR="00871E40">
          <w:rPr>
            <w:noProof/>
            <w:webHidden/>
          </w:rPr>
          <w:fldChar w:fldCharType="begin"/>
        </w:r>
        <w:r w:rsidR="00871E40">
          <w:rPr>
            <w:noProof/>
            <w:webHidden/>
          </w:rPr>
          <w:instrText xml:space="preserve"> PAGEREF _Toc90816401 \h </w:instrText>
        </w:r>
        <w:r w:rsidR="00871E40">
          <w:rPr>
            <w:noProof/>
            <w:webHidden/>
          </w:rPr>
        </w:r>
        <w:r w:rsidR="00871E40">
          <w:rPr>
            <w:noProof/>
            <w:webHidden/>
          </w:rPr>
          <w:fldChar w:fldCharType="separate"/>
        </w:r>
        <w:r w:rsidR="00871E40">
          <w:rPr>
            <w:noProof/>
            <w:webHidden/>
          </w:rPr>
          <w:t>8</w:t>
        </w:r>
        <w:r w:rsidR="00871E40">
          <w:rPr>
            <w:noProof/>
            <w:webHidden/>
          </w:rPr>
          <w:fldChar w:fldCharType="end"/>
        </w:r>
      </w:hyperlink>
    </w:p>
    <w:p w14:paraId="5CC13DA8" w14:textId="3A836A01"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18" w:anchor="_Toc90816402" w:history="1">
        <w:r w:rsidR="00871E40" w:rsidRPr="005C79D1">
          <w:rPr>
            <w:rStyle w:val="Hyperlink"/>
            <w:noProof/>
            <w:rtl/>
          </w:rPr>
          <w:t xml:space="preserve">איור </w:t>
        </w:r>
        <w:r w:rsidR="00871E40" w:rsidRPr="005C79D1">
          <w:rPr>
            <w:rStyle w:val="Hyperlink"/>
            <w:noProof/>
          </w:rPr>
          <w:t>9</w:t>
        </w:r>
        <w:r w:rsidR="00871E40" w:rsidRPr="005C79D1">
          <w:rPr>
            <w:rStyle w:val="Hyperlink"/>
            <w:noProof/>
            <w:rtl/>
          </w:rPr>
          <w:t xml:space="preserve"> – בחירה של שטח באמצעות הגלילה בצד ימין</w:t>
        </w:r>
        <w:r w:rsidR="00871E40">
          <w:rPr>
            <w:noProof/>
            <w:webHidden/>
          </w:rPr>
          <w:tab/>
        </w:r>
        <w:r w:rsidR="00871E40">
          <w:rPr>
            <w:noProof/>
            <w:webHidden/>
          </w:rPr>
          <w:fldChar w:fldCharType="begin"/>
        </w:r>
        <w:r w:rsidR="00871E40">
          <w:rPr>
            <w:noProof/>
            <w:webHidden/>
          </w:rPr>
          <w:instrText xml:space="preserve"> PAGEREF _Toc90816402 \h </w:instrText>
        </w:r>
        <w:r w:rsidR="00871E40">
          <w:rPr>
            <w:noProof/>
            <w:webHidden/>
          </w:rPr>
        </w:r>
        <w:r w:rsidR="00871E40">
          <w:rPr>
            <w:noProof/>
            <w:webHidden/>
          </w:rPr>
          <w:fldChar w:fldCharType="separate"/>
        </w:r>
        <w:r w:rsidR="00871E40">
          <w:rPr>
            <w:noProof/>
            <w:webHidden/>
          </w:rPr>
          <w:t>8</w:t>
        </w:r>
        <w:r w:rsidR="00871E40">
          <w:rPr>
            <w:noProof/>
            <w:webHidden/>
          </w:rPr>
          <w:fldChar w:fldCharType="end"/>
        </w:r>
      </w:hyperlink>
    </w:p>
    <w:p w14:paraId="7C6738DC" w14:textId="416ADCA6"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19" w:anchor="_Toc90816403" w:history="1">
        <w:r w:rsidR="00871E40" w:rsidRPr="005C79D1">
          <w:rPr>
            <w:rStyle w:val="Hyperlink"/>
            <w:noProof/>
            <w:rtl/>
          </w:rPr>
          <w:t>איור</w:t>
        </w:r>
        <w:r w:rsidR="00871E40" w:rsidRPr="005C79D1">
          <w:rPr>
            <w:rStyle w:val="Hyperlink"/>
            <w:noProof/>
          </w:rPr>
          <w:t xml:space="preserve"> 10  </w:t>
        </w:r>
        <w:r w:rsidR="00871E40" w:rsidRPr="005C79D1">
          <w:rPr>
            <w:rStyle w:val="Hyperlink"/>
            <w:noProof/>
            <w:rtl/>
          </w:rPr>
          <w:t xml:space="preserve"> - המצב הראשוני של הווזיואליזציה</w:t>
        </w:r>
        <w:r w:rsidR="00871E40">
          <w:rPr>
            <w:noProof/>
            <w:webHidden/>
          </w:rPr>
          <w:tab/>
        </w:r>
        <w:r w:rsidR="00871E40">
          <w:rPr>
            <w:noProof/>
            <w:webHidden/>
          </w:rPr>
          <w:fldChar w:fldCharType="begin"/>
        </w:r>
        <w:r w:rsidR="00871E40">
          <w:rPr>
            <w:noProof/>
            <w:webHidden/>
          </w:rPr>
          <w:instrText xml:space="preserve"> PAGEREF _Toc90816403 \h </w:instrText>
        </w:r>
        <w:r w:rsidR="00871E40">
          <w:rPr>
            <w:noProof/>
            <w:webHidden/>
          </w:rPr>
        </w:r>
        <w:r w:rsidR="00871E40">
          <w:rPr>
            <w:noProof/>
            <w:webHidden/>
          </w:rPr>
          <w:fldChar w:fldCharType="separate"/>
        </w:r>
        <w:r w:rsidR="00871E40">
          <w:rPr>
            <w:noProof/>
            <w:webHidden/>
          </w:rPr>
          <w:t>9</w:t>
        </w:r>
        <w:r w:rsidR="00871E40">
          <w:rPr>
            <w:noProof/>
            <w:webHidden/>
          </w:rPr>
          <w:fldChar w:fldCharType="end"/>
        </w:r>
      </w:hyperlink>
    </w:p>
    <w:p w14:paraId="1EFD402B" w14:textId="686C13C6"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20" w:anchor="_Toc90816404" w:history="1">
        <w:r w:rsidR="00871E40" w:rsidRPr="005C79D1">
          <w:rPr>
            <w:rStyle w:val="Hyperlink"/>
            <w:noProof/>
            <w:rtl/>
          </w:rPr>
          <w:t xml:space="preserve">איור </w:t>
        </w:r>
        <w:r w:rsidR="00871E40" w:rsidRPr="005C79D1">
          <w:rPr>
            <w:rStyle w:val="Hyperlink"/>
            <w:noProof/>
          </w:rPr>
          <w:t>11</w:t>
        </w:r>
        <w:r w:rsidR="00871E40" w:rsidRPr="005C79D1">
          <w:rPr>
            <w:rStyle w:val="Hyperlink"/>
            <w:noProof/>
            <w:rtl/>
          </w:rPr>
          <w:t xml:space="preserve"> – תצוגה של סקטור ביתי בלבד</w:t>
        </w:r>
        <w:r w:rsidR="00871E40">
          <w:rPr>
            <w:noProof/>
            <w:webHidden/>
          </w:rPr>
          <w:tab/>
        </w:r>
        <w:r w:rsidR="00871E40">
          <w:rPr>
            <w:noProof/>
            <w:webHidden/>
          </w:rPr>
          <w:fldChar w:fldCharType="begin"/>
        </w:r>
        <w:r w:rsidR="00871E40">
          <w:rPr>
            <w:noProof/>
            <w:webHidden/>
          </w:rPr>
          <w:instrText xml:space="preserve"> PAGEREF _Toc90816404 \h </w:instrText>
        </w:r>
        <w:r w:rsidR="00871E40">
          <w:rPr>
            <w:noProof/>
            <w:webHidden/>
          </w:rPr>
        </w:r>
        <w:r w:rsidR="00871E40">
          <w:rPr>
            <w:noProof/>
            <w:webHidden/>
          </w:rPr>
          <w:fldChar w:fldCharType="separate"/>
        </w:r>
        <w:r w:rsidR="00871E40">
          <w:rPr>
            <w:noProof/>
            <w:webHidden/>
          </w:rPr>
          <w:t>10</w:t>
        </w:r>
        <w:r w:rsidR="00871E40">
          <w:rPr>
            <w:noProof/>
            <w:webHidden/>
          </w:rPr>
          <w:fldChar w:fldCharType="end"/>
        </w:r>
      </w:hyperlink>
    </w:p>
    <w:p w14:paraId="749368FD" w14:textId="53AE5B48"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21" w:anchor="_Toc90816405" w:history="1">
        <w:r w:rsidR="00871E40" w:rsidRPr="005C79D1">
          <w:rPr>
            <w:rStyle w:val="Hyperlink"/>
            <w:noProof/>
            <w:rtl/>
          </w:rPr>
          <w:t>איור</w:t>
        </w:r>
        <w:r w:rsidR="00871E40" w:rsidRPr="005C79D1">
          <w:rPr>
            <w:rStyle w:val="Hyperlink"/>
            <w:noProof/>
          </w:rPr>
          <w:t xml:space="preserve"> </w:t>
        </w:r>
        <w:r w:rsidR="00871E40" w:rsidRPr="005C79D1">
          <w:rPr>
            <w:rStyle w:val="Hyperlink"/>
            <w:noProof/>
            <w:rtl/>
          </w:rPr>
          <w:t xml:space="preserve"> </w:t>
        </w:r>
        <w:r w:rsidR="00871E40" w:rsidRPr="005C79D1">
          <w:rPr>
            <w:rStyle w:val="Hyperlink"/>
            <w:noProof/>
          </w:rPr>
          <w:t xml:space="preserve"> 12</w:t>
        </w:r>
        <w:r w:rsidR="00871E40" w:rsidRPr="005C79D1">
          <w:rPr>
            <w:rStyle w:val="Hyperlink"/>
            <w:noProof/>
            <w:rtl/>
          </w:rPr>
          <w:t>- השוואה בין סקטורים כאשר הכפתור דולק</w:t>
        </w:r>
        <w:r w:rsidR="00871E40">
          <w:rPr>
            <w:noProof/>
            <w:webHidden/>
          </w:rPr>
          <w:tab/>
        </w:r>
        <w:r w:rsidR="00871E40">
          <w:rPr>
            <w:noProof/>
            <w:webHidden/>
          </w:rPr>
          <w:fldChar w:fldCharType="begin"/>
        </w:r>
        <w:r w:rsidR="00871E40">
          <w:rPr>
            <w:noProof/>
            <w:webHidden/>
          </w:rPr>
          <w:instrText xml:space="preserve"> PAGEREF _Toc90816405 \h </w:instrText>
        </w:r>
        <w:r w:rsidR="00871E40">
          <w:rPr>
            <w:noProof/>
            <w:webHidden/>
          </w:rPr>
        </w:r>
        <w:r w:rsidR="00871E40">
          <w:rPr>
            <w:noProof/>
            <w:webHidden/>
          </w:rPr>
          <w:fldChar w:fldCharType="separate"/>
        </w:r>
        <w:r w:rsidR="00871E40">
          <w:rPr>
            <w:noProof/>
            <w:webHidden/>
          </w:rPr>
          <w:t>10</w:t>
        </w:r>
        <w:r w:rsidR="00871E40">
          <w:rPr>
            <w:noProof/>
            <w:webHidden/>
          </w:rPr>
          <w:fldChar w:fldCharType="end"/>
        </w:r>
      </w:hyperlink>
    </w:p>
    <w:p w14:paraId="562FBB07" w14:textId="76788BC0"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22" w:anchor="_Toc90816406" w:history="1">
        <w:r w:rsidR="00871E40" w:rsidRPr="005C79D1">
          <w:rPr>
            <w:rStyle w:val="Hyperlink"/>
            <w:noProof/>
            <w:rtl/>
          </w:rPr>
          <w:t xml:space="preserve">איור </w:t>
        </w:r>
        <w:r w:rsidR="00871E40" w:rsidRPr="005C79D1">
          <w:rPr>
            <w:rStyle w:val="Hyperlink"/>
            <w:noProof/>
          </w:rPr>
          <w:t>13</w:t>
        </w:r>
        <w:r w:rsidR="00871E40" w:rsidRPr="005C79D1">
          <w:rPr>
            <w:rStyle w:val="Hyperlink"/>
            <w:noProof/>
            <w:rtl/>
          </w:rPr>
          <w:t xml:space="preserve"> – גרף פיזור המתאר קשר בין ייצור חשמל מאנרגיות מתחדשות לקרינה סולרית</w:t>
        </w:r>
        <w:r w:rsidR="00871E40">
          <w:rPr>
            <w:noProof/>
            <w:webHidden/>
          </w:rPr>
          <w:tab/>
        </w:r>
        <w:r w:rsidR="00871E40">
          <w:rPr>
            <w:noProof/>
            <w:webHidden/>
          </w:rPr>
          <w:fldChar w:fldCharType="begin"/>
        </w:r>
        <w:r w:rsidR="00871E40">
          <w:rPr>
            <w:noProof/>
            <w:webHidden/>
          </w:rPr>
          <w:instrText xml:space="preserve"> PAGEREF _Toc90816406 \h </w:instrText>
        </w:r>
        <w:r w:rsidR="00871E40">
          <w:rPr>
            <w:noProof/>
            <w:webHidden/>
          </w:rPr>
        </w:r>
        <w:r w:rsidR="00871E40">
          <w:rPr>
            <w:noProof/>
            <w:webHidden/>
          </w:rPr>
          <w:fldChar w:fldCharType="separate"/>
        </w:r>
        <w:r w:rsidR="00871E40">
          <w:rPr>
            <w:noProof/>
            <w:webHidden/>
          </w:rPr>
          <w:t>11</w:t>
        </w:r>
        <w:r w:rsidR="00871E40">
          <w:rPr>
            <w:noProof/>
            <w:webHidden/>
          </w:rPr>
          <w:fldChar w:fldCharType="end"/>
        </w:r>
      </w:hyperlink>
    </w:p>
    <w:p w14:paraId="0026E4F9" w14:textId="643AB3E6"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23" w:anchor="_Toc90816407" w:history="1">
        <w:r w:rsidR="00871E40" w:rsidRPr="005C79D1">
          <w:rPr>
            <w:rStyle w:val="Hyperlink"/>
            <w:noProof/>
            <w:rtl/>
          </w:rPr>
          <w:t xml:space="preserve">איור </w:t>
        </w:r>
        <w:r w:rsidR="00871E40" w:rsidRPr="005C79D1">
          <w:rPr>
            <w:rStyle w:val="Hyperlink"/>
            <w:noProof/>
          </w:rPr>
          <w:t>14</w:t>
        </w:r>
        <w:r w:rsidR="00871E40" w:rsidRPr="005C79D1">
          <w:rPr>
            <w:rStyle w:val="Hyperlink"/>
            <w:noProof/>
            <w:rtl/>
          </w:rPr>
          <w:t xml:space="preserve"> – בוקספלוט המתאר את התפלגות ייצור החשמל בחודשי השנה</w:t>
        </w:r>
        <w:r w:rsidR="00871E40">
          <w:rPr>
            <w:noProof/>
            <w:webHidden/>
          </w:rPr>
          <w:tab/>
        </w:r>
        <w:r w:rsidR="00871E40">
          <w:rPr>
            <w:noProof/>
            <w:webHidden/>
          </w:rPr>
          <w:fldChar w:fldCharType="begin"/>
        </w:r>
        <w:r w:rsidR="00871E40">
          <w:rPr>
            <w:noProof/>
            <w:webHidden/>
          </w:rPr>
          <w:instrText xml:space="preserve"> PAGEREF _Toc90816407 \h </w:instrText>
        </w:r>
        <w:r w:rsidR="00871E40">
          <w:rPr>
            <w:noProof/>
            <w:webHidden/>
          </w:rPr>
        </w:r>
        <w:r w:rsidR="00871E40">
          <w:rPr>
            <w:noProof/>
            <w:webHidden/>
          </w:rPr>
          <w:fldChar w:fldCharType="separate"/>
        </w:r>
        <w:r w:rsidR="00871E40">
          <w:rPr>
            <w:noProof/>
            <w:webHidden/>
          </w:rPr>
          <w:t>12</w:t>
        </w:r>
        <w:r w:rsidR="00871E40">
          <w:rPr>
            <w:noProof/>
            <w:webHidden/>
          </w:rPr>
          <w:fldChar w:fldCharType="end"/>
        </w:r>
      </w:hyperlink>
    </w:p>
    <w:p w14:paraId="6F2AC75F" w14:textId="4FE2CAE4"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24" w:anchor="_Toc90816408" w:history="1">
        <w:r w:rsidR="00871E40" w:rsidRPr="005C79D1">
          <w:rPr>
            <w:rStyle w:val="Hyperlink"/>
            <w:noProof/>
            <w:rtl/>
          </w:rPr>
          <w:t>איור</w:t>
        </w:r>
        <w:r w:rsidR="00871E40" w:rsidRPr="005C79D1">
          <w:rPr>
            <w:rStyle w:val="Hyperlink"/>
            <w:noProof/>
          </w:rPr>
          <w:t xml:space="preserve"> </w:t>
        </w:r>
        <w:r w:rsidR="00871E40" w:rsidRPr="005C79D1">
          <w:rPr>
            <w:rStyle w:val="Hyperlink"/>
            <w:noProof/>
            <w:rtl/>
          </w:rPr>
          <w:t xml:space="preserve"> </w:t>
        </w:r>
        <w:r w:rsidR="00871E40" w:rsidRPr="005C79D1">
          <w:rPr>
            <w:rStyle w:val="Hyperlink"/>
            <w:noProof/>
          </w:rPr>
          <w:t>15</w:t>
        </w:r>
        <w:r w:rsidR="00871E40" w:rsidRPr="005C79D1">
          <w:rPr>
            <w:rStyle w:val="Hyperlink"/>
            <w:noProof/>
            <w:rtl/>
          </w:rPr>
          <w:t xml:space="preserve"> – גרף מקבילי המתאר את הקשרים בין נתונים מטאורולוגיים וייצור חשמל מאנרגיות מתחדשות</w:t>
        </w:r>
        <w:r w:rsidR="00871E40">
          <w:rPr>
            <w:noProof/>
            <w:webHidden/>
          </w:rPr>
          <w:tab/>
        </w:r>
        <w:r w:rsidR="00871E40">
          <w:rPr>
            <w:noProof/>
            <w:webHidden/>
          </w:rPr>
          <w:fldChar w:fldCharType="begin"/>
        </w:r>
        <w:r w:rsidR="00871E40">
          <w:rPr>
            <w:noProof/>
            <w:webHidden/>
          </w:rPr>
          <w:instrText xml:space="preserve"> PAGEREF _Toc90816408 \h </w:instrText>
        </w:r>
        <w:r w:rsidR="00871E40">
          <w:rPr>
            <w:noProof/>
            <w:webHidden/>
          </w:rPr>
        </w:r>
        <w:r w:rsidR="00871E40">
          <w:rPr>
            <w:noProof/>
            <w:webHidden/>
          </w:rPr>
          <w:fldChar w:fldCharType="separate"/>
        </w:r>
        <w:r w:rsidR="00871E40">
          <w:rPr>
            <w:noProof/>
            <w:webHidden/>
          </w:rPr>
          <w:t>13</w:t>
        </w:r>
        <w:r w:rsidR="00871E40">
          <w:rPr>
            <w:noProof/>
            <w:webHidden/>
          </w:rPr>
          <w:fldChar w:fldCharType="end"/>
        </w:r>
      </w:hyperlink>
    </w:p>
    <w:p w14:paraId="572F7A14" w14:textId="70F3FE1D"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25" w:anchor="_Toc90816409" w:history="1">
        <w:r w:rsidR="00871E40" w:rsidRPr="005C79D1">
          <w:rPr>
            <w:rStyle w:val="Hyperlink"/>
            <w:noProof/>
            <w:rtl/>
          </w:rPr>
          <w:t>איור 16 – מצב ראשוני של הגרף</w:t>
        </w:r>
        <w:r w:rsidR="00871E40">
          <w:rPr>
            <w:noProof/>
            <w:webHidden/>
          </w:rPr>
          <w:tab/>
        </w:r>
        <w:r w:rsidR="00871E40">
          <w:rPr>
            <w:noProof/>
            <w:webHidden/>
          </w:rPr>
          <w:fldChar w:fldCharType="begin"/>
        </w:r>
        <w:r w:rsidR="00871E40">
          <w:rPr>
            <w:noProof/>
            <w:webHidden/>
          </w:rPr>
          <w:instrText xml:space="preserve"> PAGEREF _Toc90816409 \h </w:instrText>
        </w:r>
        <w:r w:rsidR="00871E40">
          <w:rPr>
            <w:noProof/>
            <w:webHidden/>
          </w:rPr>
        </w:r>
        <w:r w:rsidR="00871E40">
          <w:rPr>
            <w:noProof/>
            <w:webHidden/>
          </w:rPr>
          <w:fldChar w:fldCharType="separate"/>
        </w:r>
        <w:r w:rsidR="00871E40">
          <w:rPr>
            <w:noProof/>
            <w:webHidden/>
          </w:rPr>
          <w:t>14</w:t>
        </w:r>
        <w:r w:rsidR="00871E40">
          <w:rPr>
            <w:noProof/>
            <w:webHidden/>
          </w:rPr>
          <w:fldChar w:fldCharType="end"/>
        </w:r>
      </w:hyperlink>
    </w:p>
    <w:p w14:paraId="536B2F26" w14:textId="414150ED"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26" w:anchor="_Toc90816410" w:history="1">
        <w:r w:rsidR="00871E40" w:rsidRPr="005C79D1">
          <w:rPr>
            <w:rStyle w:val="Hyperlink"/>
            <w:noProof/>
            <w:rtl/>
          </w:rPr>
          <w:t>איור 18 – ניתן הצגה של אזורים נבחרים והדגשה של אזור מסוים</w:t>
        </w:r>
        <w:r w:rsidR="00871E40">
          <w:rPr>
            <w:noProof/>
            <w:webHidden/>
          </w:rPr>
          <w:tab/>
        </w:r>
        <w:r w:rsidR="00871E40">
          <w:rPr>
            <w:noProof/>
            <w:webHidden/>
          </w:rPr>
          <w:fldChar w:fldCharType="begin"/>
        </w:r>
        <w:r w:rsidR="00871E40">
          <w:rPr>
            <w:noProof/>
            <w:webHidden/>
          </w:rPr>
          <w:instrText xml:space="preserve"> PAGEREF _Toc90816410 \h </w:instrText>
        </w:r>
        <w:r w:rsidR="00871E40">
          <w:rPr>
            <w:noProof/>
            <w:webHidden/>
          </w:rPr>
        </w:r>
        <w:r w:rsidR="00871E40">
          <w:rPr>
            <w:noProof/>
            <w:webHidden/>
          </w:rPr>
          <w:fldChar w:fldCharType="separate"/>
        </w:r>
        <w:r w:rsidR="00871E40">
          <w:rPr>
            <w:noProof/>
            <w:webHidden/>
          </w:rPr>
          <w:t>15</w:t>
        </w:r>
        <w:r w:rsidR="00871E40">
          <w:rPr>
            <w:noProof/>
            <w:webHidden/>
          </w:rPr>
          <w:fldChar w:fldCharType="end"/>
        </w:r>
      </w:hyperlink>
    </w:p>
    <w:p w14:paraId="51FCB57F" w14:textId="2F4528A1" w:rsidR="00871E40" w:rsidRDefault="00036097" w:rsidP="00871E40">
      <w:pPr>
        <w:pStyle w:val="TableofFigures"/>
        <w:tabs>
          <w:tab w:val="right" w:leader="dot" w:pos="9350"/>
        </w:tabs>
        <w:bidi/>
        <w:rPr>
          <w:rFonts w:asciiTheme="minorHAnsi" w:eastAsiaTheme="minorEastAsia" w:hAnsiTheme="minorHAnsi" w:cstheme="minorBidi"/>
          <w:noProof/>
          <w:lang w:val="en-IL"/>
        </w:rPr>
      </w:pPr>
      <w:hyperlink r:id="rId27" w:anchor="_Toc90816411" w:history="1">
        <w:r w:rsidR="00871E40" w:rsidRPr="005C79D1">
          <w:rPr>
            <w:rStyle w:val="Hyperlink"/>
            <w:noProof/>
            <w:rtl/>
          </w:rPr>
          <w:t>איור 17 – עמידה על נקודה מאפשרת לתחקר אותה</w:t>
        </w:r>
        <w:r w:rsidR="00871E40">
          <w:rPr>
            <w:noProof/>
            <w:webHidden/>
          </w:rPr>
          <w:tab/>
        </w:r>
        <w:r w:rsidR="00871E40">
          <w:rPr>
            <w:noProof/>
            <w:webHidden/>
          </w:rPr>
          <w:fldChar w:fldCharType="begin"/>
        </w:r>
        <w:r w:rsidR="00871E40">
          <w:rPr>
            <w:noProof/>
            <w:webHidden/>
          </w:rPr>
          <w:instrText xml:space="preserve"> PAGEREF _Toc90816411 \h </w:instrText>
        </w:r>
        <w:r w:rsidR="00871E40">
          <w:rPr>
            <w:noProof/>
            <w:webHidden/>
          </w:rPr>
        </w:r>
        <w:r w:rsidR="00871E40">
          <w:rPr>
            <w:noProof/>
            <w:webHidden/>
          </w:rPr>
          <w:fldChar w:fldCharType="separate"/>
        </w:r>
        <w:r w:rsidR="00871E40">
          <w:rPr>
            <w:noProof/>
            <w:webHidden/>
          </w:rPr>
          <w:t>15</w:t>
        </w:r>
        <w:r w:rsidR="00871E40">
          <w:rPr>
            <w:noProof/>
            <w:webHidden/>
          </w:rPr>
          <w:fldChar w:fldCharType="end"/>
        </w:r>
      </w:hyperlink>
    </w:p>
    <w:p w14:paraId="31BEB22B" w14:textId="66CBAA2B" w:rsidR="00EB7D8F" w:rsidRDefault="00871E40" w:rsidP="00EB7D8F">
      <w:pPr>
        <w:bidi/>
        <w:rPr>
          <w:rtl/>
        </w:rPr>
      </w:pPr>
      <w:r>
        <w:rPr>
          <w:rtl/>
        </w:rPr>
        <w:fldChar w:fldCharType="end"/>
      </w:r>
    </w:p>
    <w:p w14:paraId="7272580A" w14:textId="77777777" w:rsidR="00EB7D8F" w:rsidRPr="00EB7D8F" w:rsidRDefault="00EB7D8F" w:rsidP="00EB7D8F">
      <w:pPr>
        <w:bidi/>
        <w:rPr>
          <w:rtl/>
        </w:rPr>
      </w:pPr>
    </w:p>
    <w:p w14:paraId="732BE27E" w14:textId="3B8F5B4F" w:rsidR="00EB7D8F" w:rsidRDefault="00EB7D8F" w:rsidP="00EB7D8F">
      <w:pPr>
        <w:bidi/>
        <w:rPr>
          <w:noProof/>
        </w:rPr>
      </w:pPr>
      <w:r>
        <w:rPr>
          <w:noProof/>
        </w:rPr>
        <w:t xml:space="preserve"> </w:t>
      </w:r>
    </w:p>
    <w:p w14:paraId="6D1FF6F8" w14:textId="64D90498" w:rsidR="00EB7D8F" w:rsidRDefault="00EB7D8F" w:rsidP="00EB7D8F">
      <w:pPr>
        <w:pStyle w:val="TableofFigures"/>
        <w:tabs>
          <w:tab w:val="right" w:leader="dot" w:pos="9350"/>
        </w:tabs>
        <w:bidi/>
        <w:rPr>
          <w:noProof/>
        </w:rPr>
      </w:pPr>
    </w:p>
    <w:p w14:paraId="19E003F6" w14:textId="7E5274D0" w:rsidR="00EB7D8F" w:rsidRDefault="00EB7D8F">
      <w:pPr>
        <w:rPr>
          <w:noProof/>
        </w:rPr>
      </w:pPr>
      <w:r>
        <w:rPr>
          <w:rtl/>
        </w:rPr>
        <w:lastRenderedPageBreak/>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p>
    <w:p w14:paraId="6216961A" w14:textId="7D6EAC96" w:rsidR="00B43AC4" w:rsidRDefault="00EB7D8F">
      <w:pPr>
        <w:rPr>
          <w:rFonts w:asciiTheme="majorHAnsi" w:eastAsiaTheme="majorEastAsia" w:hAnsiTheme="majorHAnsi" w:cstheme="majorBidi"/>
          <w:color w:val="2F5496" w:themeColor="accent1" w:themeShade="BF"/>
          <w:sz w:val="32"/>
          <w:szCs w:val="32"/>
          <w:rtl/>
        </w:rPr>
      </w:pPr>
      <w:r>
        <w:rPr>
          <w:rtl/>
        </w:rPr>
        <w:fldChar w:fldCharType="end"/>
      </w:r>
    </w:p>
    <w:p w14:paraId="105D2707" w14:textId="75E4B592" w:rsidR="00B57807" w:rsidRDefault="0044606D">
      <w:pPr>
        <w:pStyle w:val="Heading1"/>
        <w:bidi/>
      </w:pPr>
      <w:bookmarkStart w:id="1" w:name="_Toc90816265"/>
      <w:r>
        <w:rPr>
          <w:rtl/>
        </w:rPr>
        <w:t>תיאור הנתונים</w:t>
      </w:r>
      <w:bookmarkEnd w:id="1"/>
    </w:p>
    <w:p w14:paraId="20D2F318" w14:textId="44739BA5" w:rsidR="00F9644D" w:rsidRDefault="0044606D">
      <w:pPr>
        <w:bidi/>
        <w:rPr>
          <w:rtl/>
        </w:rPr>
      </w:pPr>
      <w:r>
        <w:rPr>
          <w:rtl/>
        </w:rPr>
        <w:t xml:space="preserve">המידע שבחרנו לנתח במסגרת הפרויקט הוא מידע בנוגע לייצור חשמל בישראל. </w:t>
      </w:r>
      <w:r w:rsidR="00B81F2B">
        <w:rPr>
          <w:rFonts w:hint="cs"/>
          <w:rtl/>
        </w:rPr>
        <w:t xml:space="preserve">רשות החשמל מפרסמת בכל שנה את דו"ח משק החשמל באותה שנה, בו היא מפרסמת נתונים, יעדים, החלטות ומידע. בנוסף לדו"ח, מצורפים גם הנתונים המלאים לאותה השנה. הנתונים </w:t>
      </w:r>
      <w:r w:rsidR="00662046">
        <w:rPr>
          <w:rFonts w:hint="cs"/>
          <w:rtl/>
        </w:rPr>
        <w:t>מכילים</w:t>
      </w:r>
      <w:r w:rsidR="00B81F2B">
        <w:rPr>
          <w:rFonts w:hint="cs"/>
          <w:rtl/>
        </w:rPr>
        <w:t>:</w:t>
      </w:r>
      <w:r w:rsidR="00B81F2B">
        <w:rPr>
          <w:rFonts w:hint="cs"/>
        </w:rPr>
        <w:t xml:space="preserve"> </w:t>
      </w:r>
      <w:r>
        <w:rPr>
          <w:rtl/>
        </w:rPr>
        <w:t>מידע שעתי, המתאר עבור כל שעות היממה בשנת 2020 את ייצור החשמל הכללי, פירוט של מקורות החשמל (מתחדשות, גז טבעי, פחם)</w:t>
      </w:r>
      <w:r w:rsidR="00B228F2">
        <w:rPr>
          <w:rFonts w:hint="cs"/>
          <w:rtl/>
        </w:rPr>
        <w:t>, נתוני פליטות, יעדים וייצור אנרגיות מתחדשות, נתוני ייצור על פי סקטורים במשק החשמל, מידע על יצרני חשמל פרטיים ונתונים מחברת החשמל ועוד.</w:t>
      </w:r>
    </w:p>
    <w:p w14:paraId="489F8ECB" w14:textId="30A3D1C7" w:rsidR="0074334B" w:rsidRDefault="0074334B" w:rsidP="0074334B">
      <w:pPr>
        <w:bidi/>
        <w:rPr>
          <w:rtl/>
        </w:rPr>
      </w:pPr>
      <w:r>
        <w:rPr>
          <w:rFonts w:hint="cs"/>
          <w:rtl/>
        </w:rPr>
        <w:t>קישור לדו"ח ולקובץ הנתונים נמצא כאן:</w:t>
      </w:r>
    </w:p>
    <w:p w14:paraId="30F3D691" w14:textId="17B37B3D" w:rsidR="00B57807" w:rsidRDefault="00036097">
      <w:pPr>
        <w:bidi/>
      </w:pPr>
      <w:hyperlink r:id="rId28">
        <w:r w:rsidR="0044606D">
          <w:rPr>
            <w:color w:val="0563C1"/>
            <w:u w:val="single"/>
          </w:rPr>
          <w:t>https://www.gov.il/he/departments/news/doch_2020</w:t>
        </w:r>
      </w:hyperlink>
      <w:r w:rsidR="0044606D">
        <w:t>)</w:t>
      </w:r>
    </w:p>
    <w:p w14:paraId="157B53F1" w14:textId="659BDD90" w:rsidR="00B57807" w:rsidRDefault="0074334B">
      <w:pPr>
        <w:bidi/>
        <w:rPr>
          <w:rtl/>
        </w:rPr>
      </w:pPr>
      <w:r>
        <w:rPr>
          <w:rFonts w:hint="cs"/>
          <w:rtl/>
        </w:rPr>
        <w:t>לנתונים רשות החשמל הוספנו נתונים מטאורולוגיים נוספים על מהירות רוח, קרינת שמש</w:t>
      </w:r>
      <w:r w:rsidR="00BD4F2C">
        <w:rPr>
          <w:rFonts w:hint="cs"/>
          <w:rtl/>
        </w:rPr>
        <w:t xml:space="preserve"> וטמפרטורת אוויר עבור השנים 2018-202 ברזולוציה שנתית. הנתונים </w:t>
      </w:r>
      <w:r w:rsidR="00EB589F">
        <w:rPr>
          <w:rFonts w:hint="cs"/>
          <w:rtl/>
        </w:rPr>
        <w:t xml:space="preserve">הגיעו ממקור חיצוני </w:t>
      </w:r>
      <w:r w:rsidR="00EB589F">
        <w:rPr>
          <w:rtl/>
        </w:rPr>
        <w:t>–</w:t>
      </w:r>
      <w:r w:rsidR="00EB589F">
        <w:rPr>
          <w:rFonts w:hint="cs"/>
          <w:rtl/>
        </w:rPr>
        <w:t xml:space="preserve"> עבור שנת 2018-2019, הם הגיעו </w:t>
      </w:r>
      <w:r w:rsidR="00A31293">
        <w:rPr>
          <w:rFonts w:hint="cs"/>
          <w:rtl/>
        </w:rPr>
        <w:t xml:space="preserve">מבסיס הנתונים של </w:t>
      </w:r>
      <w:r w:rsidR="00A31293">
        <w:rPr>
          <w:lang w:val="en-US"/>
        </w:rPr>
        <w:t>NREL</w:t>
      </w:r>
      <w:r w:rsidR="00A31293">
        <w:rPr>
          <w:rFonts w:hint="cs"/>
          <w:rtl/>
        </w:rPr>
        <w:t xml:space="preserve"> (</w:t>
      </w:r>
      <w:r w:rsidR="00A31293">
        <w:rPr>
          <w:lang w:val="en-US"/>
        </w:rPr>
        <w:t>National Renewable Energy Lab</w:t>
      </w:r>
      <w:r w:rsidR="00A31293">
        <w:rPr>
          <w:rFonts w:hint="cs"/>
          <w:rtl/>
        </w:rPr>
        <w:t xml:space="preserve">). הנתונים עבור שנת 2020 הגיעו מחברה פרטית בשם </w:t>
      </w:r>
      <w:proofErr w:type="spellStart"/>
      <w:r w:rsidR="00A31293">
        <w:rPr>
          <w:lang w:val="en-US"/>
        </w:rPr>
        <w:t>SolarGIS</w:t>
      </w:r>
      <w:proofErr w:type="spellEnd"/>
      <w:r w:rsidR="00A31293">
        <w:rPr>
          <w:rFonts w:hint="cs"/>
          <w:rtl/>
        </w:rPr>
        <w:t>.</w:t>
      </w:r>
    </w:p>
    <w:p w14:paraId="278FD713" w14:textId="6F5216BE" w:rsidR="00A31293" w:rsidRPr="00A31293" w:rsidRDefault="00A31293" w:rsidP="00A31293">
      <w:pPr>
        <w:bidi/>
        <w:rPr>
          <w:rtl/>
        </w:rPr>
      </w:pPr>
      <w:r>
        <w:rPr>
          <w:rFonts w:hint="cs"/>
          <w:rtl/>
        </w:rPr>
        <w:t>הנתונים קשורים לעבודת המחקר של אחד מחברי הקבוצה</w:t>
      </w:r>
      <w:r w:rsidR="00662046">
        <w:rPr>
          <w:rFonts w:hint="cs"/>
          <w:rtl/>
        </w:rPr>
        <w:t xml:space="preserve"> בהנחיית פרופ' רזיאל </w:t>
      </w:r>
      <w:proofErr w:type="spellStart"/>
      <w:r w:rsidR="00662046">
        <w:rPr>
          <w:rFonts w:hint="cs"/>
          <w:rtl/>
        </w:rPr>
        <w:t>רימר</w:t>
      </w:r>
      <w:proofErr w:type="spellEnd"/>
      <w:r>
        <w:rPr>
          <w:rFonts w:hint="cs"/>
          <w:rtl/>
        </w:rPr>
        <w:t>.</w:t>
      </w:r>
    </w:p>
    <w:p w14:paraId="3750012B" w14:textId="233841F3" w:rsidR="00B57807" w:rsidRDefault="0044606D">
      <w:pPr>
        <w:pStyle w:val="Heading1"/>
        <w:bidi/>
      </w:pPr>
      <w:bookmarkStart w:id="2" w:name="_Toc90816266"/>
      <w:proofErr w:type="spellStart"/>
      <w:r>
        <w:rPr>
          <w:rtl/>
        </w:rPr>
        <w:t>ו</w:t>
      </w:r>
      <w:r w:rsidR="00F057DD">
        <w:rPr>
          <w:rFonts w:hint="cs"/>
          <w:rtl/>
        </w:rPr>
        <w:t>ו</w:t>
      </w:r>
      <w:r>
        <w:rPr>
          <w:rtl/>
        </w:rPr>
        <w:t>יזואליזציות</w:t>
      </w:r>
      <w:proofErr w:type="spellEnd"/>
      <w:r>
        <w:rPr>
          <w:rtl/>
        </w:rPr>
        <w:t xml:space="preserve"> קודמות</w:t>
      </w:r>
      <w:bookmarkEnd w:id="2"/>
    </w:p>
    <w:p w14:paraId="38A5C47A" w14:textId="44AA14E6" w:rsidR="00B57807" w:rsidRDefault="00F057DD" w:rsidP="008D327C">
      <w:pPr>
        <w:bidi/>
        <w:rPr>
          <w:rtl/>
        </w:rPr>
      </w:pPr>
      <w:r>
        <w:rPr>
          <w:rFonts w:hint="cs"/>
          <w:rtl/>
        </w:rPr>
        <w:t>דו"ח רשות החשמל</w:t>
      </w:r>
      <w:r w:rsidR="001E725A">
        <w:rPr>
          <w:rFonts w:hint="cs"/>
          <w:rtl/>
        </w:rPr>
        <w:t>, שעל הנתונים שלו מתבססת עבודה זו</w:t>
      </w:r>
      <w:r>
        <w:rPr>
          <w:rFonts w:hint="cs"/>
          <w:rtl/>
        </w:rPr>
        <w:t xml:space="preserve"> מכיל </w:t>
      </w:r>
      <w:proofErr w:type="spellStart"/>
      <w:r>
        <w:rPr>
          <w:rFonts w:hint="cs"/>
          <w:rtl/>
        </w:rPr>
        <w:t>וויזואליזציות</w:t>
      </w:r>
      <w:proofErr w:type="spellEnd"/>
      <w:r>
        <w:rPr>
          <w:rFonts w:hint="cs"/>
          <w:rtl/>
        </w:rPr>
        <w:t xml:space="preserve"> </w:t>
      </w:r>
      <w:r w:rsidR="001E725A">
        <w:rPr>
          <w:rFonts w:hint="cs"/>
          <w:rtl/>
        </w:rPr>
        <w:t xml:space="preserve">של </w:t>
      </w:r>
      <w:r>
        <w:rPr>
          <w:rFonts w:hint="cs"/>
          <w:rtl/>
        </w:rPr>
        <w:t xml:space="preserve">הנתונים </w:t>
      </w:r>
      <w:r w:rsidR="00492504">
        <w:rPr>
          <w:rFonts w:hint="cs"/>
          <w:rtl/>
        </w:rPr>
        <w:t xml:space="preserve">אשר ציינו מקודם. </w:t>
      </w:r>
      <w:r w:rsidR="001E725A">
        <w:rPr>
          <w:rFonts w:hint="cs"/>
          <w:rtl/>
        </w:rPr>
        <w:t xml:space="preserve">בחרנו לתאר </w:t>
      </w:r>
      <w:r w:rsidR="00492504">
        <w:rPr>
          <w:rFonts w:hint="cs"/>
          <w:rtl/>
        </w:rPr>
        <w:t xml:space="preserve">כאן כמה </w:t>
      </w:r>
      <w:r w:rsidR="001E725A">
        <w:rPr>
          <w:rFonts w:hint="cs"/>
          <w:rtl/>
        </w:rPr>
        <w:t>מהן</w:t>
      </w:r>
      <w:r w:rsidR="00492504">
        <w:rPr>
          <w:rFonts w:hint="cs"/>
          <w:rtl/>
        </w:rPr>
        <w:t>.</w:t>
      </w:r>
    </w:p>
    <w:p w14:paraId="798E18BE" w14:textId="1AC64716" w:rsidR="001E725A" w:rsidRDefault="001E725A" w:rsidP="006C71E5">
      <w:pPr>
        <w:pStyle w:val="Heading2"/>
        <w:bidi/>
      </w:pPr>
      <w:bookmarkStart w:id="3" w:name="_Toc90816267"/>
      <w:r>
        <w:rPr>
          <w:rFonts w:hint="cs"/>
          <w:rtl/>
        </w:rPr>
        <w:t>התפלגות ייצור לפי סוג דלק בשנת 2020 (</w:t>
      </w:r>
      <w:r>
        <w:rPr>
          <w:rFonts w:hint="cs"/>
        </w:rPr>
        <w:t>MWH</w:t>
      </w:r>
      <w:r>
        <w:rPr>
          <w:rFonts w:hint="cs"/>
          <w:rtl/>
        </w:rPr>
        <w:t>)</w:t>
      </w:r>
      <w:r>
        <w:rPr>
          <w:rFonts w:hint="cs"/>
          <w:noProof/>
          <w:rtl/>
          <w:lang w:val="he-IL"/>
        </w:rPr>
        <mc:AlternateContent>
          <mc:Choice Requires="wpg">
            <w:drawing>
              <wp:anchor distT="0" distB="0" distL="114300" distR="114300" simplePos="0" relativeHeight="251644928" behindDoc="0" locked="0" layoutInCell="1" allowOverlap="1" wp14:anchorId="054B6306" wp14:editId="4090BF29">
                <wp:simplePos x="0" y="0"/>
                <wp:positionH relativeFrom="column">
                  <wp:posOffset>-828751</wp:posOffset>
                </wp:positionH>
                <wp:positionV relativeFrom="paragraph">
                  <wp:posOffset>297511</wp:posOffset>
                </wp:positionV>
                <wp:extent cx="6839585" cy="332105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6839585" cy="3321050"/>
                          <a:chOff x="0" y="0"/>
                          <a:chExt cx="6839585" cy="3192384"/>
                        </a:xfrm>
                      </wpg:grpSpPr>
                      <pic:pic xmlns:pic="http://schemas.openxmlformats.org/drawingml/2006/picture">
                        <pic:nvPicPr>
                          <pic:cNvPr id="4" name="Picture 4" descr="A picture containing graphical user interface&#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l="3446" t="5322"/>
                          <a:stretch/>
                        </pic:blipFill>
                        <pic:spPr bwMode="auto">
                          <a:xfrm>
                            <a:off x="0" y="0"/>
                            <a:ext cx="6839585" cy="310134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09574" y="3050439"/>
                            <a:ext cx="5420360" cy="141945"/>
                          </a:xfrm>
                          <a:prstGeom prst="rect">
                            <a:avLst/>
                          </a:prstGeom>
                          <a:solidFill>
                            <a:prstClr val="white"/>
                          </a:solidFill>
                          <a:ln>
                            <a:noFill/>
                          </a:ln>
                        </wps:spPr>
                        <wps:txbx>
                          <w:txbxContent>
                            <w:p w14:paraId="2020390F" w14:textId="3B62D874"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4" w:name="_Toc90736818"/>
                              <w:bookmarkStart w:id="5"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5742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4"/>
                              <w:bookmarkEnd w:id="5"/>
                            </w:p>
                            <w:p w14:paraId="58546F7E" w14:textId="0F39AE99" w:rsidR="00271251" w:rsidRPr="00271251" w:rsidRDefault="00271251" w:rsidP="00271251">
                              <w:pPr>
                                <w:pStyle w:val="Caption"/>
                                <w:bid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4B6306" id="Group 10" o:spid="_x0000_s1026" style="position:absolute;left:0;text-align:left;margin-left:-65.25pt;margin-top:23.45pt;width:538.55pt;height:261.5pt;z-index:251644928;mso-height-relative:margin" coordsize="68395,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picture containing graphical user interface&#10;&#10;Description automatically generated" style="position:absolute;width:68395;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">
                  <v:imagedata r:id="rId30" o:title="A picture containing graphical user interface&#10;&#10;Description automatically generated" croptop="3488f" cropleft="2258f"/>
                </v:shape>
                <v:shapetype id="_x0000_t202" coordsize="21600,21600" o:spt="202" path="m,l,21600r21600,l21600,xe">
                  <v:stroke joinstyle="miter"/>
                  <v:path gradientshapeok="t" o:connecttype="rect"/>
                </v:shapetype>
                <v:shape id="Text Box 9" o:spid="_x0000_s1028" type="#_x0000_t202" style="position:absolute;left:7095;top:30504;width:5420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020390F" w14:textId="3B62D874"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6" w:name="_Toc90736818"/>
                        <w:bookmarkStart w:id="7"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5742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6"/>
                        <w:bookmarkEnd w:id="7"/>
                      </w:p>
                      <w:p w14:paraId="58546F7E" w14:textId="0F39AE99" w:rsidR="00271251" w:rsidRPr="00271251" w:rsidRDefault="00271251" w:rsidP="00271251">
                        <w:pPr>
                          <w:pStyle w:val="Caption"/>
                          <w:bidi/>
                        </w:pPr>
                      </w:p>
                    </w:txbxContent>
                  </v:textbox>
                </v:shape>
                <w10:wrap type="topAndBottom"/>
              </v:group>
            </w:pict>
          </mc:Fallback>
        </mc:AlternateContent>
      </w:r>
      <w:bookmarkEnd w:id="3"/>
    </w:p>
    <w:p w14:paraId="621F062B" w14:textId="77777777" w:rsidR="00271251" w:rsidRDefault="00271251">
      <w:pPr>
        <w:bidi/>
        <w:rPr>
          <w:rtl/>
        </w:rPr>
      </w:pPr>
      <w:bookmarkStart w:id="8" w:name="_heading=h.3znysh7" w:colFirst="0" w:colLast="0"/>
      <w:bookmarkEnd w:id="8"/>
    </w:p>
    <w:p w14:paraId="23AE83C6" w14:textId="2A8FE5BB" w:rsidR="00B57807" w:rsidRDefault="0044606D" w:rsidP="0093716C">
      <w:pPr>
        <w:bidi/>
      </w:pPr>
      <w:r>
        <w:rPr>
          <w:rtl/>
        </w:rPr>
        <w:lastRenderedPageBreak/>
        <w:t xml:space="preserve">בגרף </w:t>
      </w:r>
      <w:r w:rsidR="0093716C">
        <w:rPr>
          <w:rFonts w:hint="cs"/>
          <w:rtl/>
        </w:rPr>
        <w:t>זה,</w:t>
      </w:r>
      <w:r w:rsidR="001E725A">
        <w:rPr>
          <w:rFonts w:hint="cs"/>
          <w:rtl/>
        </w:rPr>
        <w:t xml:space="preserve"> שנמצא בחלק 3.5 בדו"ח,</w:t>
      </w:r>
      <w:r>
        <w:rPr>
          <w:rtl/>
        </w:rPr>
        <w:t xml:space="preserve"> ניתן לראות את ייצור החשמל השנתי</w:t>
      </w:r>
      <w:r w:rsidR="00924BC3">
        <w:rPr>
          <w:rFonts w:hint="cs"/>
          <w:rtl/>
        </w:rPr>
        <w:t xml:space="preserve"> ברזולוציה שעתית</w:t>
      </w:r>
      <w:r>
        <w:rPr>
          <w:rtl/>
        </w:rPr>
        <w:t>. בציר האנכי נמצאות שעות השנה, ובציר האופקי נראה ייצור החשמל הכללי (במגה</w:t>
      </w:r>
      <w:r w:rsidR="00FC4E20">
        <w:rPr>
          <w:rFonts w:hint="cs"/>
          <w:rtl/>
        </w:rPr>
        <w:t>-</w:t>
      </w:r>
      <w:r>
        <w:rPr>
          <w:rtl/>
        </w:rPr>
        <w:t>וואט שעה). זהו הגרף המקורי שהיה בקובץ הנתונים, וניתן לראות כי הוא מסודר בסדר יורד לפי הייצור השעתי.</w:t>
      </w:r>
      <w:r w:rsidR="0093716C">
        <w:rPr>
          <w:rFonts w:hint="cs"/>
          <w:rtl/>
        </w:rPr>
        <w:t xml:space="preserve"> </w:t>
      </w:r>
      <w:r>
        <w:rPr>
          <w:rtl/>
        </w:rPr>
        <w:t>כל מקור חשמל מסומן בצבע אחר .</w:t>
      </w:r>
    </w:p>
    <w:p w14:paraId="2E9B3AA1" w14:textId="3BAF6C24" w:rsidR="00FC4E20" w:rsidRDefault="0044606D" w:rsidP="00FC4E20">
      <w:pPr>
        <w:bidi/>
        <w:rPr>
          <w:rtl/>
        </w:rPr>
      </w:pPr>
      <w:r>
        <w:rPr>
          <w:rtl/>
        </w:rPr>
        <w:t>בציר האנכי אין יחידות</w:t>
      </w:r>
      <w:r w:rsidR="0093716C">
        <w:rPr>
          <w:rFonts w:hint="cs"/>
          <w:rtl/>
        </w:rPr>
        <w:t>,</w:t>
      </w:r>
      <w:r w:rsidR="0093716C">
        <w:rPr>
          <w:rtl/>
        </w:rPr>
        <w:t xml:space="preserve"> </w:t>
      </w:r>
      <w:r>
        <w:rPr>
          <w:rtl/>
        </w:rPr>
        <w:t xml:space="preserve">הסיבה לכך היא כי יש בשנה 8,760 שעות, ולא ניתן לרשום את כולם כל ציר האיקס. בנוסף,  יש קפיצות רבות בגרף, מה שמראה על כך </w:t>
      </w:r>
      <w:r w:rsidR="00176588">
        <w:rPr>
          <w:rFonts w:hint="cs"/>
          <w:rtl/>
        </w:rPr>
        <w:t>ש</w:t>
      </w:r>
      <w:r>
        <w:rPr>
          <w:rtl/>
        </w:rPr>
        <w:t xml:space="preserve">ניסו "לדחוס" את כלל המידע לגרף יחיד. הבחירה בסידור הגרף בסדר יורד לפי שעות ייצור גם </w:t>
      </w:r>
      <w:r w:rsidR="00176588">
        <w:rPr>
          <w:rFonts w:hint="cs"/>
          <w:rtl/>
        </w:rPr>
        <w:t xml:space="preserve">היא </w:t>
      </w:r>
      <w:r>
        <w:rPr>
          <w:rtl/>
        </w:rPr>
        <w:t>אינה ברור</w:t>
      </w:r>
      <w:r w:rsidR="00176588">
        <w:rPr>
          <w:rFonts w:hint="cs"/>
          <w:rtl/>
        </w:rPr>
        <w:t>ה</w:t>
      </w:r>
      <w:r>
        <w:rPr>
          <w:rtl/>
        </w:rPr>
        <w:t xml:space="preserve"> לנו כל כך, </w:t>
      </w:r>
      <w:r w:rsidR="00176588">
        <w:rPr>
          <w:rFonts w:hint="cs"/>
          <w:rtl/>
        </w:rPr>
        <w:t>לדעתנו</w:t>
      </w:r>
      <w:r>
        <w:rPr>
          <w:rtl/>
        </w:rPr>
        <w:t xml:space="preserve"> היא הגיעה ממניעים אסתטיים בלבד</w:t>
      </w:r>
      <w:r w:rsidR="00FC4E20">
        <w:rPr>
          <w:rFonts w:hint="cs"/>
          <w:rtl/>
        </w:rPr>
        <w:t xml:space="preserve">, או על מנת </w:t>
      </w:r>
      <w:r w:rsidR="00176588">
        <w:rPr>
          <w:rFonts w:hint="cs"/>
          <w:rtl/>
        </w:rPr>
        <w:t xml:space="preserve">להדגיש </w:t>
      </w:r>
      <w:r w:rsidR="00FC4E20">
        <w:rPr>
          <w:rFonts w:hint="cs"/>
          <w:rtl/>
        </w:rPr>
        <w:t>כי רוב החשמל בישראל מיוצר מגז טבעי ופחם.</w:t>
      </w:r>
    </w:p>
    <w:p w14:paraId="0F530883" w14:textId="59635542" w:rsidR="008D327C" w:rsidRDefault="008D327C" w:rsidP="008D327C">
      <w:pPr>
        <w:bidi/>
        <w:rPr>
          <w:rtl/>
        </w:rPr>
      </w:pPr>
      <w:r>
        <w:rPr>
          <w:rFonts w:hint="cs"/>
          <w:rtl/>
        </w:rPr>
        <w:t>סידור על פי סדר יורד של ייצור חשמל ולא על פי סדר כרונולוגי, יחד עם הבחירה להראות את השעות על גרף במקום להפריד</w:t>
      </w:r>
      <w:r w:rsidR="00176588">
        <w:rPr>
          <w:rFonts w:hint="cs"/>
          <w:rtl/>
        </w:rPr>
        <w:t>ן להצגה אחרת</w:t>
      </w:r>
      <w:r>
        <w:rPr>
          <w:rFonts w:hint="cs"/>
          <w:rtl/>
        </w:rPr>
        <w:t>,</w:t>
      </w:r>
      <w:r w:rsidR="00176588">
        <w:rPr>
          <w:rFonts w:hint="cs"/>
          <w:rtl/>
        </w:rPr>
        <w:t xml:space="preserve"> </w:t>
      </w:r>
      <w:r w:rsidR="007B56EC">
        <w:rPr>
          <w:rFonts w:hint="cs"/>
          <w:rtl/>
        </w:rPr>
        <w:t>יוצרות מצב שהגרף</w:t>
      </w:r>
      <w:r>
        <w:rPr>
          <w:rFonts w:hint="cs"/>
          <w:rtl/>
        </w:rPr>
        <w:t xml:space="preserve"> אינו </w:t>
      </w:r>
      <w:r w:rsidR="00A37CE6">
        <w:rPr>
          <w:rFonts w:hint="cs"/>
          <w:rtl/>
        </w:rPr>
        <w:t>ברור</w:t>
      </w:r>
      <w:r>
        <w:rPr>
          <w:rFonts w:hint="cs"/>
          <w:rtl/>
        </w:rPr>
        <w:t xml:space="preserve"> מספיק לדעתנו.</w:t>
      </w:r>
    </w:p>
    <w:p w14:paraId="42DD4F34" w14:textId="0783E3C3" w:rsidR="00662046" w:rsidRDefault="00662046" w:rsidP="00662046">
      <w:pPr>
        <w:bidi/>
        <w:rPr>
          <w:rtl/>
        </w:rPr>
      </w:pPr>
      <w:r>
        <w:rPr>
          <w:rFonts w:hint="cs"/>
          <w:rtl/>
        </w:rPr>
        <w:t xml:space="preserve">במידה וההדגשה </w:t>
      </w:r>
      <w:r w:rsidR="001E725A">
        <w:rPr>
          <w:rFonts w:hint="cs"/>
          <w:rtl/>
        </w:rPr>
        <w:t>הינה</w:t>
      </w:r>
      <w:r>
        <w:rPr>
          <w:rFonts w:hint="cs"/>
          <w:rtl/>
        </w:rPr>
        <w:t xml:space="preserve"> על יצור חשמל שנתי ממקורות שונים היה עדיף להשתמש בגרף עמודות</w:t>
      </w:r>
      <w:r w:rsidR="00454D3F">
        <w:rPr>
          <w:rFonts w:hint="cs"/>
          <w:rtl/>
        </w:rPr>
        <w:t xml:space="preserve"> שידגיש את ההבדלים</w:t>
      </w:r>
      <w:r w:rsidR="001E725A">
        <w:rPr>
          <w:rFonts w:hint="cs"/>
          <w:rtl/>
        </w:rPr>
        <w:t>.</w:t>
      </w:r>
      <w:r>
        <w:rPr>
          <w:rFonts w:hint="cs"/>
          <w:rtl/>
        </w:rPr>
        <w:t xml:space="preserve"> במידה וההדגשה </w:t>
      </w:r>
      <w:r w:rsidR="001E725A">
        <w:rPr>
          <w:rFonts w:hint="cs"/>
          <w:rtl/>
        </w:rPr>
        <w:t xml:space="preserve">הינה </w:t>
      </w:r>
      <w:r>
        <w:rPr>
          <w:rFonts w:hint="cs"/>
          <w:rtl/>
        </w:rPr>
        <w:t>על מגמות במהלך השנה</w:t>
      </w:r>
      <w:r w:rsidR="007B56EC">
        <w:rPr>
          <w:rFonts w:hint="cs"/>
          <w:rtl/>
        </w:rPr>
        <w:t xml:space="preserve"> או במהלך היום</w:t>
      </w:r>
      <w:r>
        <w:rPr>
          <w:rFonts w:hint="cs"/>
          <w:rtl/>
        </w:rPr>
        <w:t xml:space="preserve">, </w:t>
      </w:r>
      <w:r w:rsidR="001E725A">
        <w:rPr>
          <w:rFonts w:hint="cs"/>
          <w:rtl/>
        </w:rPr>
        <w:t xml:space="preserve"> המיון של הגרף </w:t>
      </w:r>
      <w:r w:rsidR="000C0665">
        <w:rPr>
          <w:rFonts w:hint="cs"/>
          <w:rtl/>
        </w:rPr>
        <w:t>לפי סדר יורד של ייצור חשמל ולא סדר כרונולוג</w:t>
      </w:r>
      <w:r w:rsidR="000C0665">
        <w:rPr>
          <w:rFonts w:hint="eastAsia"/>
          <w:rtl/>
        </w:rPr>
        <w:t>י</w:t>
      </w:r>
      <w:r w:rsidR="000C0665">
        <w:rPr>
          <w:rFonts w:hint="cs"/>
          <w:rtl/>
        </w:rPr>
        <w:t xml:space="preserve">, לא מאפשר </w:t>
      </w:r>
      <w:r w:rsidR="007B56EC">
        <w:rPr>
          <w:rFonts w:hint="cs"/>
          <w:rtl/>
        </w:rPr>
        <w:t>זאת</w:t>
      </w:r>
      <w:r w:rsidR="000C0665">
        <w:rPr>
          <w:rFonts w:hint="cs"/>
          <w:rtl/>
        </w:rPr>
        <w:t>.</w:t>
      </w:r>
      <w:r w:rsidR="00454D3F">
        <w:rPr>
          <w:rFonts w:hint="cs"/>
          <w:rtl/>
        </w:rPr>
        <w:t xml:space="preserve"> </w:t>
      </w:r>
    </w:p>
    <w:p w14:paraId="169A5871" w14:textId="66F6E31A" w:rsidR="000C0665" w:rsidRDefault="000C0665" w:rsidP="006C71E5">
      <w:pPr>
        <w:pStyle w:val="Heading2"/>
        <w:bidi/>
        <w:rPr>
          <w:rtl/>
        </w:rPr>
      </w:pPr>
      <w:bookmarkStart w:id="9" w:name="_Toc90816268"/>
      <w:r>
        <w:rPr>
          <w:rFonts w:hint="cs"/>
          <w:rtl/>
        </w:rPr>
        <w:t xml:space="preserve">צריכה לפי סקטורים (במונחי </w:t>
      </w:r>
      <w:proofErr w:type="spellStart"/>
      <w:r>
        <w:rPr>
          <w:lang w:val="en-US"/>
        </w:rPr>
        <w:t>TWh</w:t>
      </w:r>
      <w:proofErr w:type="spellEnd"/>
      <w:r>
        <w:rPr>
          <w:rFonts w:hint="cs"/>
          <w:rtl/>
        </w:rPr>
        <w:t>)</w:t>
      </w:r>
      <w:bookmarkEnd w:id="9"/>
    </w:p>
    <w:p w14:paraId="60502C29" w14:textId="7E400E4A" w:rsidR="00B57807" w:rsidRDefault="00271251">
      <w:pPr>
        <w:bidi/>
      </w:pPr>
      <w:r>
        <w:rPr>
          <w:noProof/>
          <w:rtl/>
          <w:lang w:val="he-IL"/>
        </w:rPr>
        <mc:AlternateContent>
          <mc:Choice Requires="wpg">
            <w:drawing>
              <wp:anchor distT="0" distB="0" distL="114300" distR="114300" simplePos="0" relativeHeight="251648000" behindDoc="0" locked="0" layoutInCell="1" allowOverlap="1" wp14:anchorId="7A712105" wp14:editId="0C02693B">
                <wp:simplePos x="0" y="0"/>
                <wp:positionH relativeFrom="column">
                  <wp:posOffset>-675005</wp:posOffset>
                </wp:positionH>
                <wp:positionV relativeFrom="paragraph">
                  <wp:posOffset>257810</wp:posOffset>
                </wp:positionV>
                <wp:extent cx="6868795" cy="3745230"/>
                <wp:effectExtent l="0" t="0" r="8255" b="7620"/>
                <wp:wrapTopAndBottom/>
                <wp:docPr id="12" name="Group 12"/>
                <wp:cNvGraphicFramePr/>
                <a:graphic xmlns:a="http://schemas.openxmlformats.org/drawingml/2006/main">
                  <a:graphicData uri="http://schemas.microsoft.com/office/word/2010/wordprocessingGroup">
                    <wpg:wgp>
                      <wpg:cNvGrpSpPr/>
                      <wpg:grpSpPr>
                        <a:xfrm>
                          <a:off x="0" y="0"/>
                          <a:ext cx="6868795" cy="3745230"/>
                          <a:chOff x="0" y="0"/>
                          <a:chExt cx="6868795" cy="3745383"/>
                        </a:xfrm>
                      </wpg:grpSpPr>
                      <pic:pic xmlns:pic="http://schemas.openxmlformats.org/drawingml/2006/picture">
                        <pic:nvPicPr>
                          <pic:cNvPr id="6" name="image3.png" descr="Diagram&#10;&#10;Description automatically generated"/>
                          <pic:cNvPicPr/>
                        </pic:nvPicPr>
                        <pic:blipFill>
                          <a:blip r:embed="rId31"/>
                          <a:srcRect/>
                          <a:stretch>
                            <a:fillRect/>
                          </a:stretch>
                        </pic:blipFill>
                        <pic:spPr>
                          <a:xfrm>
                            <a:off x="0" y="0"/>
                            <a:ext cx="6868795" cy="3598545"/>
                          </a:xfrm>
                          <a:prstGeom prst="rect">
                            <a:avLst/>
                          </a:prstGeom>
                          <a:ln/>
                        </pic:spPr>
                      </pic:pic>
                      <wps:wsp>
                        <wps:cNvPr id="11" name="Text Box 11"/>
                        <wps:cNvSpPr txBox="1"/>
                        <wps:spPr>
                          <a:xfrm>
                            <a:off x="592531" y="3606179"/>
                            <a:ext cx="5778500" cy="139204"/>
                          </a:xfrm>
                          <a:prstGeom prst="rect">
                            <a:avLst/>
                          </a:prstGeom>
                          <a:solidFill>
                            <a:prstClr val="white"/>
                          </a:solidFill>
                          <a:ln>
                            <a:noFill/>
                          </a:ln>
                        </wps:spPr>
                        <wps:txbx>
                          <w:txbxContent>
                            <w:p w14:paraId="3C118FFB" w14:textId="76E90755" w:rsidR="00271251" w:rsidRPr="006F3708" w:rsidRDefault="00271251" w:rsidP="00271251">
                              <w:pPr>
                                <w:pStyle w:val="Caption"/>
                                <w:bidi/>
                                <w:jc w:val="center"/>
                                <w:rPr>
                                  <w:noProof/>
                                </w:rPr>
                              </w:pPr>
                              <w:bookmarkStart w:id="10" w:name="_Toc90736819"/>
                              <w:bookmarkStart w:id="11" w:name="_Toc90816395"/>
                              <w:r>
                                <w:rPr>
                                  <w:rtl/>
                                </w:rPr>
                                <w:t xml:space="preserve">איור </w:t>
                              </w:r>
                              <w:fldSimple w:instr=" SEQ איור \* ARABIC ">
                                <w:r w:rsidR="00A57423">
                                  <w:rPr>
                                    <w:noProof/>
                                  </w:rPr>
                                  <w:t>2</w:t>
                                </w:r>
                              </w:fldSimple>
                              <w:r>
                                <w:rPr>
                                  <w:rFonts w:hint="cs"/>
                                  <w:rtl/>
                                </w:rPr>
                                <w:t xml:space="preserve"> </w:t>
                              </w:r>
                              <w:r>
                                <w:rPr>
                                  <w:rtl/>
                                </w:rPr>
                                <w:t>–</w:t>
                              </w:r>
                              <w:r>
                                <w:rPr>
                                  <w:rFonts w:hint="cs"/>
                                  <w:rtl/>
                                </w:rPr>
                                <w:t xml:space="preserve"> ייצור חשמל לפי סקטורים</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12105" id="Group 12" o:spid="_x0000_s1029" style="position:absolute;left:0;text-align:left;margin-left:-53.15pt;margin-top:20.3pt;width:540.85pt;height:294.9pt;z-index:251648000;mso-height-relative:margin" coordsize="68687,3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">
                <v:shape id="image3.png" o:spid="_x0000_s1030" type="#_x0000_t75" alt="Diagram&#10;&#10;Description automatically generated" style="position:absolute;width:6868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">
                  <v:imagedata r:id="rId32" o:title="Diagram&#10;&#10;Description automatically generated"/>
                </v:shape>
                <v:shape id="Text Box 11" o:spid="_x0000_s1031" type="#_x0000_t202" style="position:absolute;left:5925;top:36061;width:57785;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C118FFB" w14:textId="76E90755" w:rsidR="00271251" w:rsidRPr="006F3708" w:rsidRDefault="00271251" w:rsidP="00271251">
                        <w:pPr>
                          <w:pStyle w:val="Caption"/>
                          <w:bidi/>
                          <w:jc w:val="center"/>
                          <w:rPr>
                            <w:noProof/>
                          </w:rPr>
                        </w:pPr>
                        <w:bookmarkStart w:id="12" w:name="_Toc90736819"/>
                        <w:bookmarkStart w:id="13" w:name="_Toc90816395"/>
                        <w:r>
                          <w:rPr>
                            <w:rtl/>
                          </w:rPr>
                          <w:t xml:space="preserve">איור </w:t>
                        </w:r>
                        <w:fldSimple w:instr=" SEQ איור \* ARABIC ">
                          <w:r w:rsidR="00A57423">
                            <w:rPr>
                              <w:noProof/>
                            </w:rPr>
                            <w:t>2</w:t>
                          </w:r>
                        </w:fldSimple>
                        <w:r>
                          <w:rPr>
                            <w:rFonts w:hint="cs"/>
                            <w:rtl/>
                          </w:rPr>
                          <w:t xml:space="preserve"> </w:t>
                        </w:r>
                        <w:r>
                          <w:rPr>
                            <w:rtl/>
                          </w:rPr>
                          <w:t>–</w:t>
                        </w:r>
                        <w:r>
                          <w:rPr>
                            <w:rFonts w:hint="cs"/>
                            <w:rtl/>
                          </w:rPr>
                          <w:t xml:space="preserve"> ייצור חשמל לפי סקטורים</w:t>
                        </w:r>
                        <w:bookmarkEnd w:id="12"/>
                        <w:bookmarkEnd w:id="13"/>
                      </w:p>
                    </w:txbxContent>
                  </v:textbox>
                </v:shape>
                <w10:wrap type="topAndBottom"/>
              </v:group>
            </w:pict>
          </mc:Fallback>
        </mc:AlternateContent>
      </w:r>
      <w:r w:rsidR="0044606D">
        <w:rPr>
          <w:rtl/>
        </w:rPr>
        <w:t xml:space="preserve">ויזואליזציה נוספת שניתן לראות בדו"ח רשות החשמל מתארת את התפלגות הצריכה לפי סקטורים. </w:t>
      </w:r>
    </w:p>
    <w:p w14:paraId="7EBB0A2A" w14:textId="77777777" w:rsidR="00B57807" w:rsidRDefault="00B57807">
      <w:pPr>
        <w:bidi/>
      </w:pPr>
    </w:p>
    <w:p w14:paraId="6F09D51D" w14:textId="77777777" w:rsidR="00A37CE6" w:rsidRDefault="0044606D" w:rsidP="000C0665">
      <w:pPr>
        <w:bidi/>
        <w:rPr>
          <w:rtl/>
        </w:rPr>
      </w:pPr>
      <w:r>
        <w:rPr>
          <w:rtl/>
        </w:rPr>
        <w:t xml:space="preserve">בגרף </w:t>
      </w:r>
      <w:r w:rsidR="000C0665">
        <w:rPr>
          <w:rFonts w:hint="cs"/>
          <w:rtl/>
        </w:rPr>
        <w:t>העוגה הימני</w:t>
      </w:r>
      <w:r>
        <w:rPr>
          <w:rtl/>
        </w:rPr>
        <w:t>, ניתן לראות את הייצור הכללי מספקים פרטיים ואת ההתפלגות בין הסקטורים השונים.</w:t>
      </w:r>
      <w:r w:rsidR="000C0665">
        <w:rPr>
          <w:rFonts w:hint="cs"/>
          <w:rtl/>
        </w:rPr>
        <w:t xml:space="preserve"> </w:t>
      </w:r>
    </w:p>
    <w:p w14:paraId="58F529A5" w14:textId="2B7CD526" w:rsidR="000C0665" w:rsidRDefault="000C0665" w:rsidP="00A37CE6">
      <w:pPr>
        <w:bidi/>
        <w:rPr>
          <w:rtl/>
        </w:rPr>
      </w:pPr>
      <w:r>
        <w:rPr>
          <w:rFonts w:hint="cs"/>
          <w:rtl/>
        </w:rPr>
        <w:t xml:space="preserve">בגרף העוגה השמאלי </w:t>
      </w:r>
      <w:r w:rsidR="00CD2C5B">
        <w:rPr>
          <w:rFonts w:hint="cs"/>
          <w:rtl/>
        </w:rPr>
        <w:t xml:space="preserve">ניתן לראות הייצור הכללי של חברת החשמל ואת ההתפלגות שחברת החשמל מספקת לסקטורים </w:t>
      </w:r>
      <w:r w:rsidR="000A255F">
        <w:rPr>
          <w:rFonts w:hint="cs"/>
          <w:rtl/>
        </w:rPr>
        <w:t>ה</w:t>
      </w:r>
      <w:r w:rsidR="00CD2C5B">
        <w:rPr>
          <w:rFonts w:hint="cs"/>
          <w:rtl/>
        </w:rPr>
        <w:t>שונים.</w:t>
      </w:r>
    </w:p>
    <w:p w14:paraId="55F5EF15" w14:textId="4348A612" w:rsidR="000C0665" w:rsidRDefault="000C0665" w:rsidP="000C0665">
      <w:pPr>
        <w:bidi/>
        <w:rPr>
          <w:rtl/>
        </w:rPr>
      </w:pPr>
      <w:r>
        <w:rPr>
          <w:rFonts w:hint="cs"/>
          <w:rtl/>
        </w:rPr>
        <w:lastRenderedPageBreak/>
        <w:t>יש בעייתיות בייצוג הזה, מכיוון שהגר</w:t>
      </w:r>
      <w:r w:rsidR="00CD2C5B">
        <w:rPr>
          <w:rFonts w:hint="cs"/>
          <w:rtl/>
        </w:rPr>
        <w:t>פים</w:t>
      </w:r>
      <w:r>
        <w:rPr>
          <w:rFonts w:hint="cs"/>
          <w:rtl/>
        </w:rPr>
        <w:t xml:space="preserve"> מתאר</w:t>
      </w:r>
      <w:r w:rsidR="000A255F">
        <w:rPr>
          <w:rFonts w:hint="cs"/>
          <w:rtl/>
        </w:rPr>
        <w:t>ים</w:t>
      </w:r>
      <w:r>
        <w:rPr>
          <w:rFonts w:hint="cs"/>
          <w:rtl/>
        </w:rPr>
        <w:t xml:space="preserve"> הרכב, אבל במקום </w:t>
      </w:r>
      <w:r w:rsidR="000A255F">
        <w:rPr>
          <w:rFonts w:hint="cs"/>
          <w:rtl/>
        </w:rPr>
        <w:t xml:space="preserve">לציין </w:t>
      </w:r>
      <w:r>
        <w:rPr>
          <w:rFonts w:hint="cs"/>
          <w:rtl/>
        </w:rPr>
        <w:t xml:space="preserve">אחוזים, </w:t>
      </w:r>
      <w:r w:rsidR="000A255F">
        <w:rPr>
          <w:rFonts w:hint="cs"/>
          <w:rtl/>
        </w:rPr>
        <w:t>צוינה</w:t>
      </w:r>
      <w:r>
        <w:rPr>
          <w:rFonts w:hint="cs"/>
          <w:rtl/>
        </w:rPr>
        <w:t xml:space="preserve"> הצריכה במספרים אבסולוטיים עבור אותו הסקטור. בנוסף, בגרף העמודות מתוארות כמה שנים ובתרשי</w:t>
      </w:r>
      <w:r w:rsidR="00CD2C5B">
        <w:rPr>
          <w:rFonts w:hint="cs"/>
          <w:rtl/>
        </w:rPr>
        <w:t>מי</w:t>
      </w:r>
      <w:r>
        <w:rPr>
          <w:rFonts w:hint="cs"/>
          <w:rtl/>
        </w:rPr>
        <w:t xml:space="preserve"> העוגה לא ברור כל כך האם הכוונה לממוצע </w:t>
      </w:r>
      <w:r w:rsidR="00737282">
        <w:rPr>
          <w:rFonts w:hint="cs"/>
          <w:rtl/>
        </w:rPr>
        <w:t xml:space="preserve">רב שנתי </w:t>
      </w:r>
      <w:r>
        <w:rPr>
          <w:rFonts w:hint="cs"/>
          <w:rtl/>
        </w:rPr>
        <w:t>או</w:t>
      </w:r>
      <w:r w:rsidR="00737282">
        <w:rPr>
          <w:rFonts w:hint="cs"/>
          <w:rtl/>
        </w:rPr>
        <w:t xml:space="preserve"> הצגה</w:t>
      </w:r>
      <w:r>
        <w:rPr>
          <w:rFonts w:hint="cs"/>
          <w:rtl/>
        </w:rPr>
        <w:t xml:space="preserve"> </w:t>
      </w:r>
      <w:r w:rsidR="00737282">
        <w:rPr>
          <w:rFonts w:hint="cs"/>
          <w:rtl/>
        </w:rPr>
        <w:t xml:space="preserve"> של </w:t>
      </w:r>
      <w:r>
        <w:rPr>
          <w:rFonts w:hint="cs"/>
          <w:rtl/>
        </w:rPr>
        <w:t>שנה ספציפית</w:t>
      </w:r>
      <w:r w:rsidR="00D02CE6">
        <w:rPr>
          <w:rFonts w:hint="cs"/>
          <w:rtl/>
        </w:rPr>
        <w:t>. היה אפשר להתגבר בקלות על הבעיה על ידי ציון שנה מייצגת או ציון שמדובר בממוצע</w:t>
      </w:r>
      <w:r w:rsidR="00737282">
        <w:rPr>
          <w:rFonts w:hint="cs"/>
          <w:rtl/>
        </w:rPr>
        <w:t xml:space="preserve"> </w:t>
      </w:r>
      <w:r w:rsidR="00737282">
        <w:rPr>
          <w:rtl/>
        </w:rPr>
        <w:t>–</w:t>
      </w:r>
      <w:r w:rsidR="00737282">
        <w:rPr>
          <w:rFonts w:hint="cs"/>
          <w:rtl/>
        </w:rPr>
        <w:t xml:space="preserve"> בפועל מוצגת שנת 2020 אבל זה דורש השוואה שדורשת התעמקות בגרף</w:t>
      </w:r>
      <w:r w:rsidR="00D02CE6">
        <w:rPr>
          <w:rFonts w:hint="cs"/>
          <w:rtl/>
        </w:rPr>
        <w:t>.</w:t>
      </w:r>
    </w:p>
    <w:p w14:paraId="126D620C" w14:textId="3697DFE8" w:rsidR="00CD2C5B" w:rsidDel="00CD2C5B" w:rsidRDefault="0044606D" w:rsidP="00CD2C5B">
      <w:pPr>
        <w:bidi/>
        <w:rPr>
          <w:del w:id="14" w:author="tal cordova" w:date="2021-12-19T10:40:00Z"/>
          <w:rtl/>
        </w:rPr>
      </w:pPr>
      <w:r>
        <w:rPr>
          <w:rtl/>
        </w:rPr>
        <w:t xml:space="preserve">בגרף </w:t>
      </w:r>
      <w:r w:rsidR="00CD2C5B">
        <w:rPr>
          <w:rFonts w:hint="cs"/>
          <w:rtl/>
        </w:rPr>
        <w:t>העמודות</w:t>
      </w:r>
      <w:r w:rsidR="00CD2C5B">
        <w:rPr>
          <w:rtl/>
        </w:rPr>
        <w:t xml:space="preserve"> </w:t>
      </w:r>
      <w:r w:rsidR="00737282">
        <w:rPr>
          <w:rFonts w:hint="cs"/>
          <w:rtl/>
        </w:rPr>
        <w:t xml:space="preserve">מוצגות </w:t>
      </w:r>
      <w:r>
        <w:rPr>
          <w:rtl/>
        </w:rPr>
        <w:t>התפלגו</w:t>
      </w:r>
      <w:r w:rsidR="00737282">
        <w:rPr>
          <w:rFonts w:hint="cs"/>
          <w:rtl/>
        </w:rPr>
        <w:t>יו</w:t>
      </w:r>
      <w:r>
        <w:rPr>
          <w:rtl/>
        </w:rPr>
        <w:t>ת</w:t>
      </w:r>
      <w:r w:rsidR="00737282">
        <w:rPr>
          <w:rFonts w:hint="cs"/>
          <w:rtl/>
        </w:rPr>
        <w:t xml:space="preserve"> הצריכה של</w:t>
      </w:r>
      <w:r>
        <w:rPr>
          <w:rtl/>
        </w:rPr>
        <w:t xml:space="preserve"> סקטורים</w:t>
      </w:r>
      <w:r w:rsidR="00737282">
        <w:rPr>
          <w:rFonts w:hint="cs"/>
          <w:rtl/>
        </w:rPr>
        <w:t xml:space="preserve"> שונים</w:t>
      </w:r>
      <w:r>
        <w:rPr>
          <w:rtl/>
        </w:rPr>
        <w:t xml:space="preserve"> </w:t>
      </w:r>
      <w:r w:rsidR="00737282">
        <w:rPr>
          <w:rFonts w:hint="cs"/>
          <w:rtl/>
        </w:rPr>
        <w:t>מתוך</w:t>
      </w:r>
      <w:r>
        <w:rPr>
          <w:rtl/>
        </w:rPr>
        <w:t xml:space="preserve"> ייצור החשמל הכללי (יצרנים פרטיים וחברת החשמל)</w:t>
      </w:r>
      <w:r w:rsidR="00CD2C5B">
        <w:rPr>
          <w:rFonts w:hint="cs"/>
          <w:rtl/>
        </w:rPr>
        <w:t xml:space="preserve">, </w:t>
      </w:r>
      <w:r w:rsidR="00737282">
        <w:rPr>
          <w:rFonts w:hint="cs"/>
          <w:rtl/>
        </w:rPr>
        <w:t>ההתפלגויות מוצגות בחיתוך שנתי</w:t>
      </w:r>
      <w:r w:rsidR="00CD2C5B">
        <w:rPr>
          <w:rFonts w:hint="cs"/>
          <w:rtl/>
        </w:rPr>
        <w:t>.</w:t>
      </w:r>
      <w:r w:rsidR="00D02CE6">
        <w:rPr>
          <w:rFonts w:hint="cs"/>
        </w:rPr>
        <w:t xml:space="preserve"> </w:t>
      </w:r>
      <w:r w:rsidR="00737282">
        <w:rPr>
          <w:rFonts w:hint="cs"/>
          <w:rtl/>
        </w:rPr>
        <w:t>הבעיה העיקרית בעינינו היא ש</w:t>
      </w:r>
      <w:r w:rsidR="006C71E5">
        <w:rPr>
          <w:rFonts w:hint="cs"/>
          <w:rtl/>
        </w:rPr>
        <w:t xml:space="preserve">קשה לראות </w:t>
      </w:r>
      <w:r w:rsidR="00737282">
        <w:rPr>
          <w:rFonts w:hint="cs"/>
          <w:rtl/>
        </w:rPr>
        <w:t>בגרף</w:t>
      </w:r>
      <w:r w:rsidR="006C71E5">
        <w:rPr>
          <w:rFonts w:hint="cs"/>
          <w:rtl/>
        </w:rPr>
        <w:t xml:space="preserve"> מגמה </w:t>
      </w:r>
      <w:r w:rsidR="006C71E5">
        <w:rPr>
          <w:rtl/>
        </w:rPr>
        <w:t>–</w:t>
      </w:r>
      <w:r w:rsidR="006C71E5">
        <w:rPr>
          <w:rFonts w:hint="cs"/>
          <w:rtl/>
        </w:rPr>
        <w:t xml:space="preserve"> האם הסקטורים מתייעלים? אילו סקטורים צורכים נתח גבוה יותר? </w:t>
      </w:r>
      <w:r w:rsidR="00737282">
        <w:rPr>
          <w:rFonts w:hint="cs"/>
          <w:rtl/>
        </w:rPr>
        <w:t>ו</w:t>
      </w:r>
      <w:r w:rsidR="006C71E5">
        <w:rPr>
          <w:rFonts w:hint="cs"/>
          <w:rtl/>
        </w:rPr>
        <w:t>אילו פחות? אלו שאלות שהיינו רוצים תשובה אליהן</w:t>
      </w:r>
      <w:r w:rsidR="00B1565E">
        <w:rPr>
          <w:rFonts w:hint="cs"/>
          <w:rtl/>
        </w:rPr>
        <w:t>.</w:t>
      </w:r>
      <w:r w:rsidR="006C71E5">
        <w:rPr>
          <w:rFonts w:hint="cs"/>
          <w:rtl/>
        </w:rPr>
        <w:t xml:space="preserve"> במהלך העבודה </w:t>
      </w:r>
      <w:r w:rsidR="00F7127E">
        <w:rPr>
          <w:rFonts w:hint="cs"/>
          <w:rtl/>
        </w:rPr>
        <w:t>ננסה להציג חלופה מוצלחת יותר</w:t>
      </w:r>
      <w:r w:rsidR="006C71E5">
        <w:rPr>
          <w:rFonts w:hint="cs"/>
          <w:rtl/>
        </w:rPr>
        <w:t>.</w:t>
      </w:r>
      <w:ins w:id="15" w:author="איתי  קויפמן" w:date="2021-12-21T09:09:00Z">
        <w:r w:rsidR="00F7127E">
          <w:rPr>
            <w:rFonts w:hint="cs"/>
            <w:rtl/>
          </w:rPr>
          <w:t xml:space="preserve"> </w:t>
        </w:r>
      </w:ins>
    </w:p>
    <w:p w14:paraId="16169602" w14:textId="2E5D6EEC" w:rsidR="00CD2C5B" w:rsidRDefault="00CD2C5B" w:rsidP="00CD2C5B">
      <w:pPr>
        <w:bidi/>
        <w:rPr>
          <w:rtl/>
        </w:rPr>
      </w:pPr>
      <w:r>
        <w:rPr>
          <w:rFonts w:hint="cs"/>
          <w:rtl/>
        </w:rPr>
        <w:t>בעיה נוספת היא הצבעים</w:t>
      </w:r>
      <w:r w:rsidR="00F7127E">
        <w:rPr>
          <w:rFonts w:hint="cs"/>
          <w:rtl/>
        </w:rPr>
        <w:t xml:space="preserve">,  </w:t>
      </w:r>
      <w:r>
        <w:rPr>
          <w:rFonts w:hint="cs"/>
          <w:rtl/>
        </w:rPr>
        <w:t xml:space="preserve">יש שלושה גוונים שונים של סגול עבור שלושה סקטורים שונים, היה ניתן לבחור צבעים שונים על מנת להקל על </w:t>
      </w:r>
      <w:r w:rsidR="00D02CE6">
        <w:rPr>
          <w:rFonts w:hint="cs"/>
          <w:rtl/>
        </w:rPr>
        <w:t>הקוראים.</w:t>
      </w:r>
    </w:p>
    <w:p w14:paraId="35D15FB3" w14:textId="7777C79B" w:rsidR="00D02CE6" w:rsidRDefault="00D02CE6" w:rsidP="00D02CE6">
      <w:pPr>
        <w:pStyle w:val="Heading2"/>
        <w:bidi/>
      </w:pPr>
      <w:bookmarkStart w:id="16" w:name="_Toc90816269"/>
      <w:r>
        <w:rPr>
          <w:rFonts w:hint="cs"/>
          <w:rtl/>
        </w:rPr>
        <w:t xml:space="preserve">צריכה לפי סקטורים (במונחי </w:t>
      </w:r>
      <w:proofErr w:type="spellStart"/>
      <w:r>
        <w:rPr>
          <w:lang w:val="en-US"/>
        </w:rPr>
        <w:t>TWh</w:t>
      </w:r>
      <w:proofErr w:type="spellEnd"/>
      <w:r>
        <w:rPr>
          <w:rFonts w:hint="cs"/>
          <w:rtl/>
        </w:rPr>
        <w:t>)</w:t>
      </w:r>
      <w:r>
        <w:rPr>
          <w:noProof/>
        </w:rPr>
        <mc:AlternateContent>
          <mc:Choice Requires="wpg">
            <w:drawing>
              <wp:anchor distT="0" distB="0" distL="114300" distR="114300" simplePos="0" relativeHeight="251652096" behindDoc="0" locked="0" layoutInCell="1" allowOverlap="1" wp14:anchorId="06988C1B" wp14:editId="538BAE09">
                <wp:simplePos x="0" y="0"/>
                <wp:positionH relativeFrom="column">
                  <wp:posOffset>-499110</wp:posOffset>
                </wp:positionH>
                <wp:positionV relativeFrom="paragraph">
                  <wp:posOffset>343332</wp:posOffset>
                </wp:positionV>
                <wp:extent cx="6685280" cy="3649980"/>
                <wp:effectExtent l="0" t="0" r="1270" b="7620"/>
                <wp:wrapTopAndBottom/>
                <wp:docPr id="14" name="Group 14"/>
                <wp:cNvGraphicFramePr/>
                <a:graphic xmlns:a="http://schemas.openxmlformats.org/drawingml/2006/main">
                  <a:graphicData uri="http://schemas.microsoft.com/office/word/2010/wordprocessingGroup">
                    <wpg:wgp>
                      <wpg:cNvGrpSpPr/>
                      <wpg:grpSpPr>
                        <a:xfrm>
                          <a:off x="0" y="0"/>
                          <a:ext cx="6685280" cy="3649980"/>
                          <a:chOff x="0" y="0"/>
                          <a:chExt cx="6758940" cy="3650259"/>
                        </a:xfrm>
                      </wpg:grpSpPr>
                      <pic:pic xmlns:pic="http://schemas.openxmlformats.org/drawingml/2006/picture">
                        <pic:nvPicPr>
                          <pic:cNvPr id="8" name="image2.png" descr="Chart, bar chart&#10;&#10;Description automatically generated"/>
                          <pic:cNvPicPr/>
                        </pic:nvPicPr>
                        <pic:blipFill rotWithShape="1">
                          <a:blip r:embed="rId33">
                            <a:extLst>
                              <a:ext uri="{28A0092B-C50C-407E-A947-70E740481C1C}">
                                <a14:useLocalDpi xmlns:a14="http://schemas.microsoft.com/office/drawing/2010/main" val="0"/>
                              </a:ext>
                            </a:extLst>
                          </a:blip>
                          <a:srcRect l="2849" t="9525" r="2023" b="3706"/>
                          <a:stretch/>
                        </pic:blipFill>
                        <pic:spPr bwMode="auto">
                          <a:xfrm>
                            <a:off x="0" y="0"/>
                            <a:ext cx="6758940" cy="343789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75488" y="3452774"/>
                            <a:ext cx="5683250" cy="197485"/>
                          </a:xfrm>
                          <a:prstGeom prst="rect">
                            <a:avLst/>
                          </a:prstGeom>
                          <a:solidFill>
                            <a:prstClr val="white"/>
                          </a:solidFill>
                          <a:ln>
                            <a:noFill/>
                          </a:ln>
                        </wps:spPr>
                        <wps:txbx>
                          <w:txbxContent>
                            <w:p w14:paraId="23F49A39" w14:textId="787472EB" w:rsidR="00217B40" w:rsidRDefault="00217B40" w:rsidP="00217B40">
                              <w:pPr>
                                <w:pStyle w:val="Caption"/>
                                <w:bidi/>
                                <w:jc w:val="center"/>
                              </w:pPr>
                              <w:bookmarkStart w:id="17" w:name="_Toc90736820"/>
                              <w:bookmarkStart w:id="18"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5742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7"/>
                              <w:bookmarkEnd w:id="18"/>
                            </w:p>
                            <w:p w14:paraId="56798E12" w14:textId="54177BC8" w:rsidR="00217B40" w:rsidRPr="00217B40" w:rsidRDefault="00217B40" w:rsidP="00217B40">
                              <w:pPr>
                                <w:pStyle w:val="Caption"/>
                                <w:bidi/>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988C1B" id="Group 14" o:spid="_x0000_s1032" style="position:absolute;left:0;text-align:left;margin-left:-39.3pt;margin-top:27.05pt;width:526.4pt;height:287.4pt;z-index:251652096;mso-width-relative:margin" coordsize="67589,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">
                <v:shape id="image2.png" o:spid="_x0000_s1033" type="#_x0000_t75" alt="Chart, bar chart&#10;&#10;Description automatically generated" style="position:absolute;width:67589;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">
                  <v:imagedata r:id="rId34" o:title="Chart, bar chart&#10;&#10;Description automatically generated" croptop="6242f" cropbottom="2429f" cropleft="1867f" cropright="1326f"/>
                </v:shape>
                <v:shape id="Text Box 13" o:spid="_x0000_s1034" type="#_x0000_t202" style="position:absolute;left:4754;top:34527;width:5683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3F49A39" w14:textId="787472EB" w:rsidR="00217B40" w:rsidRDefault="00217B40" w:rsidP="00217B40">
                        <w:pPr>
                          <w:pStyle w:val="Caption"/>
                          <w:bidi/>
                          <w:jc w:val="center"/>
                        </w:pPr>
                        <w:bookmarkStart w:id="19" w:name="_Toc90736820"/>
                        <w:bookmarkStart w:id="20"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5742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9"/>
                        <w:bookmarkEnd w:id="20"/>
                      </w:p>
                      <w:p w14:paraId="56798E12" w14:textId="54177BC8" w:rsidR="00217B40" w:rsidRPr="00217B40" w:rsidRDefault="00217B40" w:rsidP="00217B40">
                        <w:pPr>
                          <w:pStyle w:val="Caption"/>
                          <w:bidi/>
                          <w:rPr>
                            <w:noProof/>
                          </w:rPr>
                        </w:pPr>
                      </w:p>
                    </w:txbxContent>
                  </v:textbox>
                </v:shape>
                <w10:wrap type="topAndBottom"/>
              </v:group>
            </w:pict>
          </mc:Fallback>
        </mc:AlternateContent>
      </w:r>
      <w:bookmarkEnd w:id="16"/>
    </w:p>
    <w:p w14:paraId="162CE46D" w14:textId="51DC1FF1" w:rsidR="00B57807" w:rsidRDefault="0044606D">
      <w:pPr>
        <w:bidi/>
      </w:pPr>
      <w:r>
        <w:rPr>
          <w:rtl/>
        </w:rPr>
        <w:t>בגרף זה</w:t>
      </w:r>
      <w:r w:rsidR="00C503F9">
        <w:rPr>
          <w:rFonts w:hint="cs"/>
          <w:rtl/>
        </w:rPr>
        <w:t xml:space="preserve"> מוצג</w:t>
      </w:r>
      <w:r>
        <w:rPr>
          <w:rtl/>
        </w:rPr>
        <w:t xml:space="preserve"> תמהיל הדלקים בייצור חשמל לאורך השנים. כל סוג דלק מסומן בצבע אחר, וניתן לראות הספק אבסולוטי וגם אחוז ייצור מייצור החשמל הכולל.</w:t>
      </w:r>
    </w:p>
    <w:p w14:paraId="0A8FD03F" w14:textId="5BADD374" w:rsidR="00EC55B7" w:rsidRDefault="0044606D" w:rsidP="00EC55B7">
      <w:pPr>
        <w:bidi/>
        <w:rPr>
          <w:rtl/>
        </w:rPr>
      </w:pPr>
      <w:r>
        <w:rPr>
          <w:rtl/>
        </w:rPr>
        <w:t>בחירה בגרף עמודות מוערם (</w:t>
      </w:r>
      <w:r>
        <w:t>stacked</w:t>
      </w:r>
      <w:r>
        <w:rPr>
          <w:rtl/>
        </w:rPr>
        <w:t>) נראית</w:t>
      </w:r>
      <w:r w:rsidR="00C503F9">
        <w:rPr>
          <w:rFonts w:hint="cs"/>
          <w:rtl/>
        </w:rPr>
        <w:t xml:space="preserve"> בעיננו</w:t>
      </w:r>
      <w:r>
        <w:rPr>
          <w:rtl/>
        </w:rPr>
        <w:t xml:space="preserve"> כמו הבחירה הנכונה</w:t>
      </w:r>
      <w:r w:rsidR="00D051A1">
        <w:rPr>
          <w:rFonts w:hint="cs"/>
          <w:rtl/>
        </w:rPr>
        <w:t xml:space="preserve">, </w:t>
      </w:r>
      <w:r w:rsidR="00A37CE6">
        <w:rPr>
          <w:rFonts w:hint="cs"/>
          <w:rtl/>
        </w:rPr>
        <w:t xml:space="preserve"> מכיוון ש</w:t>
      </w:r>
      <w:r w:rsidR="00D051A1">
        <w:rPr>
          <w:rFonts w:hint="cs"/>
          <w:rtl/>
        </w:rPr>
        <w:t xml:space="preserve">כך ניתן לראות בבירור את הרכב החשמל בכל שנה. בניגוד לגרף הראשון שהראינו, </w:t>
      </w:r>
      <w:r w:rsidR="00C503F9">
        <w:rPr>
          <w:rFonts w:hint="cs"/>
          <w:rtl/>
        </w:rPr>
        <w:t>בגרף זה מוצגים</w:t>
      </w:r>
      <w:r w:rsidR="00D051A1">
        <w:rPr>
          <w:rFonts w:hint="cs"/>
          <w:rtl/>
        </w:rPr>
        <w:t xml:space="preserve"> </w:t>
      </w:r>
      <w:r w:rsidR="00C503F9">
        <w:rPr>
          <w:rFonts w:hint="cs"/>
          <w:rtl/>
        </w:rPr>
        <w:t>ה</w:t>
      </w:r>
      <w:r w:rsidR="00D051A1">
        <w:rPr>
          <w:rFonts w:hint="cs"/>
          <w:rtl/>
        </w:rPr>
        <w:t xml:space="preserve">נתונים </w:t>
      </w:r>
      <w:r w:rsidR="00C503F9">
        <w:rPr>
          <w:rFonts w:hint="cs"/>
          <w:rtl/>
        </w:rPr>
        <w:t>ה</w:t>
      </w:r>
      <w:r w:rsidR="00D051A1">
        <w:rPr>
          <w:rFonts w:hint="cs"/>
          <w:rtl/>
        </w:rPr>
        <w:t xml:space="preserve">שנתיים, הצריכה הכללית, </w:t>
      </w:r>
      <w:r w:rsidR="00C503F9">
        <w:rPr>
          <w:rFonts w:hint="cs"/>
          <w:rtl/>
        </w:rPr>
        <w:t>וה</w:t>
      </w:r>
      <w:r w:rsidR="00D425E3">
        <w:rPr>
          <w:rFonts w:hint="cs"/>
          <w:rtl/>
        </w:rPr>
        <w:t xml:space="preserve">אחוז של כל </w:t>
      </w:r>
      <w:r w:rsidR="00C503F9">
        <w:rPr>
          <w:rFonts w:hint="cs"/>
          <w:rtl/>
        </w:rPr>
        <w:t xml:space="preserve">סוג </w:t>
      </w:r>
      <w:r w:rsidR="00D425E3">
        <w:rPr>
          <w:rFonts w:hint="cs"/>
          <w:rtl/>
        </w:rPr>
        <w:t>דלק מהצריכה הכללית.</w:t>
      </w:r>
    </w:p>
    <w:p w14:paraId="1EE37300" w14:textId="577368B6" w:rsidR="003278A1" w:rsidRDefault="00D425E3" w:rsidP="003278A1">
      <w:pPr>
        <w:bidi/>
        <w:rPr>
          <w:rtl/>
        </w:rPr>
      </w:pPr>
      <w:r>
        <w:rPr>
          <w:rFonts w:hint="cs"/>
          <w:rtl/>
        </w:rPr>
        <w:t xml:space="preserve">בגרף זה </w:t>
      </w:r>
      <w:r w:rsidR="00C65DC2">
        <w:rPr>
          <w:rFonts w:hint="cs"/>
          <w:rtl/>
        </w:rPr>
        <w:t>ה</w:t>
      </w:r>
      <w:r>
        <w:rPr>
          <w:rFonts w:hint="cs"/>
          <w:rtl/>
        </w:rPr>
        <w:t>מגמ</w:t>
      </w:r>
      <w:r w:rsidR="00C503F9">
        <w:rPr>
          <w:rFonts w:hint="cs"/>
          <w:rtl/>
        </w:rPr>
        <w:t>ו</w:t>
      </w:r>
      <w:r>
        <w:rPr>
          <w:rFonts w:hint="cs"/>
          <w:rtl/>
        </w:rPr>
        <w:t>ת</w:t>
      </w:r>
      <w:r w:rsidR="00C65DC2">
        <w:rPr>
          <w:rFonts w:hint="cs"/>
          <w:rtl/>
        </w:rPr>
        <w:t xml:space="preserve"> ברורות למתבונן:</w:t>
      </w:r>
      <w:r>
        <w:rPr>
          <w:rFonts w:hint="cs"/>
          <w:rtl/>
        </w:rPr>
        <w:t xml:space="preserve"> העלייה בייצור החשמל , הירידה בשימוש בפחם, </w:t>
      </w:r>
      <w:r w:rsidR="00C503F9">
        <w:rPr>
          <w:rFonts w:hint="cs"/>
          <w:rtl/>
        </w:rPr>
        <w:t>ו</w:t>
      </w:r>
      <w:r>
        <w:rPr>
          <w:rFonts w:hint="cs"/>
          <w:rtl/>
        </w:rPr>
        <w:t>העלייה בשימוש בגז טבעי</w:t>
      </w:r>
      <w:r w:rsidR="00D0049B">
        <w:rPr>
          <w:rFonts w:hint="cs"/>
          <w:rtl/>
        </w:rPr>
        <w:t xml:space="preserve">. יש בעייתיות מסוימת, מכיוון שיש מלבנים קטנים מדי בהם לא ניתן להראות את הנתונים. אנחנו חושבים שהיה ניתן להראות אותם לצד המלבנים בתיבת טקסט או על ידי חיבור עם קו </w:t>
      </w:r>
      <w:r w:rsidR="00C503F9">
        <w:rPr>
          <w:rFonts w:hint="cs"/>
          <w:rtl/>
        </w:rPr>
        <w:t xml:space="preserve">במקום </w:t>
      </w:r>
      <w:r w:rsidR="00D0049B">
        <w:rPr>
          <w:rFonts w:hint="cs"/>
          <w:rtl/>
        </w:rPr>
        <w:t>לוותר על התצוגה שלהם לגמרי</w:t>
      </w:r>
      <w:r w:rsidR="00C65DC2">
        <w:rPr>
          <w:rFonts w:hint="cs"/>
          <w:rtl/>
        </w:rPr>
        <w:t>, הצגה שלהם משמעותית</w:t>
      </w:r>
      <w:r w:rsidR="00D0049B">
        <w:rPr>
          <w:rFonts w:hint="cs"/>
          <w:rtl/>
        </w:rPr>
        <w:t xml:space="preserve"> כדי להבין </w:t>
      </w:r>
      <w:r w:rsidR="00C65DC2">
        <w:rPr>
          <w:rFonts w:hint="cs"/>
          <w:rtl/>
        </w:rPr>
        <w:t>ה</w:t>
      </w:r>
      <w:r w:rsidR="00D0049B">
        <w:rPr>
          <w:rFonts w:hint="cs"/>
          <w:rtl/>
        </w:rPr>
        <w:t>מגמות.</w:t>
      </w:r>
      <w:r w:rsidR="003278A1">
        <w:rPr>
          <w:rFonts w:hint="cs"/>
          <w:rtl/>
        </w:rPr>
        <w:t xml:space="preserve"> </w:t>
      </w:r>
      <w:r w:rsidR="00E96CF4">
        <w:rPr>
          <w:rFonts w:hint="cs"/>
          <w:rtl/>
        </w:rPr>
        <w:t xml:space="preserve">בנוסף, </w:t>
      </w:r>
      <w:r w:rsidR="003278A1">
        <w:rPr>
          <w:rFonts w:hint="cs"/>
          <w:rtl/>
        </w:rPr>
        <w:t xml:space="preserve">אין יחידות עבור ציר </w:t>
      </w:r>
      <w:r w:rsidR="00271499">
        <w:rPr>
          <w:lang w:val="en-US"/>
        </w:rPr>
        <w:t xml:space="preserve"> </w:t>
      </w:r>
      <w:r w:rsidR="003278A1">
        <w:rPr>
          <w:rFonts w:hint="cs"/>
        </w:rPr>
        <w:t>Y</w:t>
      </w:r>
      <w:r w:rsidR="00271499">
        <w:rPr>
          <w:rFonts w:hint="cs"/>
          <w:rtl/>
        </w:rPr>
        <w:t xml:space="preserve"> (היחידות נמצאות אמנם בכותרת בדו"ח </w:t>
      </w:r>
      <w:r w:rsidR="00271499">
        <w:rPr>
          <w:rtl/>
        </w:rPr>
        <w:t>–</w:t>
      </w:r>
      <w:r w:rsidR="00271499">
        <w:rPr>
          <w:rFonts w:hint="cs"/>
          <w:rtl/>
        </w:rPr>
        <w:t xml:space="preserve"> אבל עדיין יש צורך לשים אותן גם בגרף)</w:t>
      </w:r>
      <w:r w:rsidR="003278A1">
        <w:rPr>
          <w:rFonts w:hint="cs"/>
          <w:rtl/>
        </w:rPr>
        <w:t>.</w:t>
      </w:r>
    </w:p>
    <w:p w14:paraId="1C54BAB6" w14:textId="49B4368C" w:rsidR="008E5085" w:rsidRDefault="00C65DC2" w:rsidP="008E5085">
      <w:pPr>
        <w:bidi/>
        <w:rPr>
          <w:rtl/>
        </w:rPr>
      </w:pPr>
      <w:r>
        <w:rPr>
          <w:rFonts w:hint="cs"/>
          <w:rtl/>
        </w:rPr>
        <w:lastRenderedPageBreak/>
        <w:t>למרות שהמגמות יחסית ברורות</w:t>
      </w:r>
      <w:r w:rsidR="008E5085">
        <w:rPr>
          <w:rFonts w:hint="cs"/>
          <w:rtl/>
        </w:rPr>
        <w:t>, היות ואין כמות גדולה של מקורות דלק</w:t>
      </w:r>
      <w:r w:rsidR="00D02CE6">
        <w:rPr>
          <w:rFonts w:hint="cs"/>
          <w:rtl/>
        </w:rPr>
        <w:t>.</w:t>
      </w:r>
      <w:r w:rsidR="008E5085">
        <w:rPr>
          <w:rFonts w:hint="cs"/>
          <w:rtl/>
        </w:rPr>
        <w:t xml:space="preserve"> </w:t>
      </w:r>
      <w:r w:rsidR="00D02CE6">
        <w:rPr>
          <w:rFonts w:hint="cs"/>
          <w:rtl/>
        </w:rPr>
        <w:t>גרף</w:t>
      </w:r>
      <w:r w:rsidR="008E5085">
        <w:rPr>
          <w:rFonts w:hint="cs"/>
          <w:rtl/>
        </w:rPr>
        <w:t xml:space="preserve"> קוים (</w:t>
      </w:r>
      <w:r w:rsidR="008E5085">
        <w:rPr>
          <w:lang w:val="en-US"/>
        </w:rPr>
        <w:t>line plot</w:t>
      </w:r>
      <w:r w:rsidR="008E5085">
        <w:rPr>
          <w:rFonts w:hint="cs"/>
          <w:rtl/>
          <w:lang w:val="en-US"/>
        </w:rPr>
        <w:t>)</w:t>
      </w:r>
      <w:r w:rsidR="008E5085">
        <w:rPr>
          <w:rFonts w:hint="cs"/>
          <w:rtl/>
        </w:rPr>
        <w:t xml:space="preserve">  לצד הגרף הזה יכול להשלים מידע רב ולהדגיש את המגמות הבין שנתיות עבור המקורות השונים.</w:t>
      </w:r>
    </w:p>
    <w:p w14:paraId="777BC803" w14:textId="77777777" w:rsidR="00EC55B7" w:rsidRDefault="00EC55B7" w:rsidP="00EC55B7">
      <w:pPr>
        <w:bidi/>
        <w:rPr>
          <w:rtl/>
        </w:rPr>
      </w:pPr>
    </w:p>
    <w:p w14:paraId="423FD04A" w14:textId="7D9C9EEC" w:rsidR="00EC55B7" w:rsidRDefault="00E63A10" w:rsidP="00E63A10">
      <w:pPr>
        <w:pStyle w:val="Heading2"/>
        <w:bidi/>
        <w:rPr>
          <w:rtl/>
        </w:rPr>
      </w:pPr>
      <w:bookmarkStart w:id="21" w:name="_Toc90816270"/>
      <w:r>
        <w:rPr>
          <w:rFonts w:hint="cs"/>
          <w:rtl/>
        </w:rPr>
        <w:t xml:space="preserve">דקות אי אספקה בממוצע לצרכן </w:t>
      </w:r>
      <w:r>
        <w:rPr>
          <w:rtl/>
        </w:rPr>
        <w:t>–</w:t>
      </w:r>
      <w:r>
        <w:rPr>
          <w:rFonts w:hint="cs"/>
          <w:rtl/>
        </w:rPr>
        <w:t xml:space="preserve"> לצרכני קווי מתח גבוה (במונחי דקות)</w:t>
      </w:r>
      <w:bookmarkEnd w:id="21"/>
    </w:p>
    <w:p w14:paraId="374F21B2" w14:textId="7E5F39E2" w:rsidR="009C055E" w:rsidRDefault="00E63A10" w:rsidP="00EC55B7">
      <w:pPr>
        <w:bidi/>
        <w:rPr>
          <w:rtl/>
        </w:rPr>
      </w:pPr>
      <w:r>
        <w:rPr>
          <w:rFonts w:hint="cs"/>
          <w:noProof/>
          <w:rtl/>
          <w:lang w:val="he-IL"/>
        </w:rPr>
        <mc:AlternateContent>
          <mc:Choice Requires="wpg">
            <w:drawing>
              <wp:anchor distT="0" distB="0" distL="114300" distR="114300" simplePos="0" relativeHeight="251657216" behindDoc="0" locked="0" layoutInCell="1" allowOverlap="1" wp14:anchorId="7940A90B" wp14:editId="30A0728D">
                <wp:simplePos x="0" y="0"/>
                <wp:positionH relativeFrom="column">
                  <wp:posOffset>-753491</wp:posOffset>
                </wp:positionH>
                <wp:positionV relativeFrom="paragraph">
                  <wp:posOffset>265439</wp:posOffset>
                </wp:positionV>
                <wp:extent cx="6692900" cy="318897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692900" cy="3188970"/>
                          <a:chOff x="0" y="0"/>
                          <a:chExt cx="6692900" cy="3189174"/>
                        </a:xfrm>
                      </wpg:grpSpPr>
                      <pic:pic xmlns:pic="http://schemas.openxmlformats.org/drawingml/2006/picture">
                        <pic:nvPicPr>
                          <pic:cNvPr id="15" name="Picture 15" descr="A screenshot of a computer&#10;&#10;Description automatically generated with medium confidence"/>
                          <pic:cNvPicPr>
                            <a:picLocks noChangeAspect="1"/>
                          </pic:cNvPicPr>
                        </pic:nvPicPr>
                        <pic:blipFill rotWithShape="1">
                          <a:blip r:embed="rId35">
                            <a:extLst>
                              <a:ext uri="{28A0092B-C50C-407E-A947-70E740481C1C}">
                                <a14:useLocalDpi xmlns:a14="http://schemas.microsoft.com/office/drawing/2010/main" val="0"/>
                              </a:ext>
                            </a:extLst>
                          </a:blip>
                          <a:srcRect l="4625" t="10539" r="1322"/>
                          <a:stretch/>
                        </pic:blipFill>
                        <pic:spPr bwMode="auto">
                          <a:xfrm>
                            <a:off x="0" y="0"/>
                            <a:ext cx="6692900" cy="304228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841248" y="3043124"/>
                            <a:ext cx="5397500" cy="146050"/>
                          </a:xfrm>
                          <a:prstGeom prst="rect">
                            <a:avLst/>
                          </a:prstGeom>
                          <a:solidFill>
                            <a:prstClr val="white"/>
                          </a:solidFill>
                          <a:ln>
                            <a:noFill/>
                          </a:ln>
                        </wps:spPr>
                        <wps:txbx>
                          <w:txbxContent>
                            <w:p w14:paraId="04FCE16C" w14:textId="54D9A088" w:rsidR="00FB2A97" w:rsidRPr="00223AB7" w:rsidRDefault="00FB2A97" w:rsidP="009C055E">
                              <w:pPr>
                                <w:pStyle w:val="Caption"/>
                                <w:bidi/>
                                <w:jc w:val="center"/>
                              </w:pPr>
                              <w:bookmarkStart w:id="22" w:name="_Toc90736821"/>
                              <w:bookmarkStart w:id="23" w:name="_Toc90816397"/>
                              <w:r>
                                <w:rPr>
                                  <w:rtl/>
                                </w:rPr>
                                <w:t xml:space="preserve">איור </w:t>
                              </w:r>
                              <w:fldSimple w:instr=" SEQ איור \* ARABIC ">
                                <w:r w:rsidR="00A57423">
                                  <w:rPr>
                                    <w:noProof/>
                                  </w:rPr>
                                  <w:t>4</w:t>
                                </w:r>
                              </w:fldSimple>
                              <w:r>
                                <w:rPr>
                                  <w:rFonts w:hint="cs"/>
                                  <w:rtl/>
                                </w:rPr>
                                <w:t xml:space="preserve"> </w:t>
                              </w:r>
                              <w:r>
                                <w:rPr>
                                  <w:rtl/>
                                </w:rPr>
                                <w:t>–</w:t>
                              </w:r>
                              <w:r>
                                <w:rPr>
                                  <w:rFonts w:hint="cs"/>
                                  <w:rtl/>
                                </w:rPr>
                                <w:t xml:space="preserve"> דקות אי אספקה באזורים שנים בארץ</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40A90B" id="Group 17" o:spid="_x0000_s1035" style="position:absolute;left:0;text-align:left;margin-left:-59.35pt;margin-top:20.9pt;width:527pt;height:251.1pt;z-index:251657216" coordsize="66929,31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">
                <v:shape id="Picture 15" o:spid="_x0000_s1036" type="#_x0000_t75" alt="A screenshot of a computer&#10;&#10;Description automatically generated with medium confidence" style="position:absolute;width:66929;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">
                  <v:imagedata r:id="rId36" o:title="A screenshot of a computer&#10;&#10;Description automatically generated with medium confidence" croptop="6907f" cropleft="3031f" cropright="866f"/>
                </v:shape>
                <v:shape id="Text Box 16" o:spid="_x0000_s1037" type="#_x0000_t202" style="position:absolute;left:8412;top:30431;width:5397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04FCE16C" w14:textId="54D9A088" w:rsidR="00FB2A97" w:rsidRPr="00223AB7" w:rsidRDefault="00FB2A97" w:rsidP="009C055E">
                        <w:pPr>
                          <w:pStyle w:val="Caption"/>
                          <w:bidi/>
                          <w:jc w:val="center"/>
                        </w:pPr>
                        <w:bookmarkStart w:id="24" w:name="_Toc90736821"/>
                        <w:bookmarkStart w:id="25" w:name="_Toc90816397"/>
                        <w:r>
                          <w:rPr>
                            <w:rtl/>
                          </w:rPr>
                          <w:t xml:space="preserve">איור </w:t>
                        </w:r>
                        <w:fldSimple w:instr=" SEQ איור \* ARABIC ">
                          <w:r w:rsidR="00A57423">
                            <w:rPr>
                              <w:noProof/>
                            </w:rPr>
                            <w:t>4</w:t>
                          </w:r>
                        </w:fldSimple>
                        <w:r>
                          <w:rPr>
                            <w:rFonts w:hint="cs"/>
                            <w:rtl/>
                          </w:rPr>
                          <w:t xml:space="preserve"> </w:t>
                        </w:r>
                        <w:r>
                          <w:rPr>
                            <w:rtl/>
                          </w:rPr>
                          <w:t>–</w:t>
                        </w:r>
                        <w:r>
                          <w:rPr>
                            <w:rFonts w:hint="cs"/>
                            <w:rtl/>
                          </w:rPr>
                          <w:t xml:space="preserve"> דקות אי אספקה באזורים שנים בארץ</w:t>
                        </w:r>
                        <w:bookmarkEnd w:id="24"/>
                        <w:bookmarkEnd w:id="25"/>
                      </w:p>
                    </w:txbxContent>
                  </v:textbox>
                </v:shape>
                <w10:wrap type="topAndBottom"/>
              </v:group>
            </w:pict>
          </mc:Fallback>
        </mc:AlternateContent>
      </w:r>
    </w:p>
    <w:p w14:paraId="3579D87A" w14:textId="40DF3B81" w:rsidR="009C055E" w:rsidRDefault="009C055E" w:rsidP="009C055E">
      <w:pPr>
        <w:bidi/>
        <w:rPr>
          <w:rtl/>
        </w:rPr>
      </w:pPr>
    </w:p>
    <w:p w14:paraId="148F70DF" w14:textId="3100E0D6" w:rsidR="00EC55B7" w:rsidRDefault="00EC55B7" w:rsidP="009C055E">
      <w:pPr>
        <w:bidi/>
        <w:rPr>
          <w:rtl/>
        </w:rPr>
      </w:pPr>
      <w:r>
        <w:rPr>
          <w:rFonts w:hint="cs"/>
          <w:rtl/>
        </w:rPr>
        <w:t>בגרף זה ניתן לראות את דקות אי אספקת חשמל על פי אזורים בארץ</w:t>
      </w:r>
      <w:r w:rsidR="00F30FCD">
        <w:rPr>
          <w:rFonts w:hint="cs"/>
          <w:rtl/>
        </w:rPr>
        <w:t>- כלומר זמנים בהם לאזור מסוים לא סופק חשמל</w:t>
      </w:r>
      <w:r>
        <w:rPr>
          <w:rFonts w:hint="cs"/>
          <w:rtl/>
        </w:rPr>
        <w:t>.</w:t>
      </w:r>
    </w:p>
    <w:p w14:paraId="6A68657D" w14:textId="2BFFE1C3" w:rsidR="002B04A5" w:rsidRDefault="00EC55B7" w:rsidP="002B04A5">
      <w:pPr>
        <w:bidi/>
        <w:rPr>
          <w:rtl/>
        </w:rPr>
      </w:pPr>
      <w:r>
        <w:rPr>
          <w:rFonts w:hint="cs"/>
          <w:rtl/>
        </w:rPr>
        <w:t xml:space="preserve">בציר </w:t>
      </w:r>
      <w:r w:rsidR="00F30FCD">
        <w:rPr>
          <w:rFonts w:hint="cs"/>
          <w:rtl/>
        </w:rPr>
        <w:t>ה-</w:t>
      </w:r>
      <w:r w:rsidR="00F30FCD">
        <w:rPr>
          <w:rFonts w:hint="cs"/>
        </w:rPr>
        <w:t>X</w:t>
      </w:r>
      <w:r>
        <w:rPr>
          <w:rFonts w:hint="cs"/>
          <w:rtl/>
        </w:rPr>
        <w:t xml:space="preserve"> </w:t>
      </w:r>
      <w:r w:rsidR="00F30FCD">
        <w:rPr>
          <w:rFonts w:hint="cs"/>
          <w:rtl/>
        </w:rPr>
        <w:t xml:space="preserve">מוצגים </w:t>
      </w:r>
      <w:r w:rsidR="002B04A5">
        <w:rPr>
          <w:rFonts w:hint="cs"/>
          <w:rtl/>
        </w:rPr>
        <w:t>האזורים השונים בארץ ובציר</w:t>
      </w:r>
      <w:r w:rsidR="00F30FCD">
        <w:rPr>
          <w:rFonts w:hint="cs"/>
          <w:rtl/>
        </w:rPr>
        <w:t xml:space="preserve"> ה-</w:t>
      </w:r>
      <w:r w:rsidR="002B04A5">
        <w:rPr>
          <w:rFonts w:hint="cs"/>
        </w:rPr>
        <w:t>Y</w:t>
      </w:r>
      <w:r w:rsidR="002B04A5">
        <w:rPr>
          <w:rFonts w:hint="cs"/>
          <w:rtl/>
        </w:rPr>
        <w:t xml:space="preserve"> דקות בהן הייתה אי-אספקת חשמל בכל אזור. </w:t>
      </w:r>
      <w:r w:rsidR="00F30FCD">
        <w:rPr>
          <w:rFonts w:hint="cs"/>
          <w:rtl/>
        </w:rPr>
        <w:t xml:space="preserve">צבעי </w:t>
      </w:r>
      <w:r w:rsidR="002B04A5">
        <w:rPr>
          <w:rFonts w:hint="cs"/>
          <w:rtl/>
        </w:rPr>
        <w:t>העמודות</w:t>
      </w:r>
      <w:r w:rsidR="00F30FCD">
        <w:rPr>
          <w:rFonts w:hint="cs"/>
          <w:rtl/>
        </w:rPr>
        <w:t xml:space="preserve"> השונות</w:t>
      </w:r>
      <w:r w:rsidR="002B04A5">
        <w:rPr>
          <w:rFonts w:hint="cs"/>
          <w:rtl/>
        </w:rPr>
        <w:t xml:space="preserve"> </w:t>
      </w:r>
      <w:r w:rsidR="00F30FCD">
        <w:rPr>
          <w:rFonts w:hint="cs"/>
          <w:rtl/>
        </w:rPr>
        <w:t>מייצגות את השנים</w:t>
      </w:r>
      <w:r w:rsidR="002B04A5">
        <w:rPr>
          <w:rFonts w:hint="cs"/>
          <w:rtl/>
        </w:rPr>
        <w:t>.</w:t>
      </w:r>
    </w:p>
    <w:p w14:paraId="202F2254" w14:textId="54F48980" w:rsidR="002B04A5" w:rsidRDefault="002B04A5" w:rsidP="002B04A5">
      <w:pPr>
        <w:bidi/>
        <w:rPr>
          <w:rtl/>
        </w:rPr>
      </w:pPr>
      <w:r>
        <w:rPr>
          <w:rFonts w:hint="cs"/>
          <w:rtl/>
        </w:rPr>
        <w:t xml:space="preserve">יש כמה בעיות בולטות בגרף הזה: הראשונה היא שאין ציר </w:t>
      </w:r>
      <w:r>
        <w:rPr>
          <w:rFonts w:hint="cs"/>
        </w:rPr>
        <w:t>Y</w:t>
      </w:r>
      <w:r>
        <w:rPr>
          <w:rFonts w:hint="cs"/>
          <w:rtl/>
        </w:rPr>
        <w:t xml:space="preserve">. אמנם רשום בכותרת של הגרף (שאינה מצורפת כאן מטעמי גודל ומקום), אבל גם צריך להוסיף את הציר עצמו. בנוסף, הבחירה לשים את האזורים בציר </w:t>
      </w:r>
      <w:r>
        <w:rPr>
          <w:rFonts w:hint="cs"/>
        </w:rPr>
        <w:t>X</w:t>
      </w:r>
      <w:r>
        <w:rPr>
          <w:rFonts w:hint="cs"/>
          <w:rtl/>
        </w:rPr>
        <w:t xml:space="preserve"> ואת השנים כעמודות נראית לנו מעט תמוהה.</w:t>
      </w:r>
    </w:p>
    <w:p w14:paraId="6C267535" w14:textId="3F3FDC10" w:rsidR="00EC55B7" w:rsidRDefault="002B04A5" w:rsidP="002B04A5">
      <w:pPr>
        <w:bidi/>
        <w:rPr>
          <w:rtl/>
        </w:rPr>
      </w:pPr>
      <w:r>
        <w:rPr>
          <w:rFonts w:hint="cs"/>
          <w:rtl/>
        </w:rPr>
        <w:t xml:space="preserve">לא כל כך ברור מהי מטרת הגרף הזה. אם המטרה היא להראות מגמה -אז עדיף לשים את השנים בציר </w:t>
      </w:r>
      <w:r>
        <w:rPr>
          <w:rFonts w:hint="cs"/>
        </w:rPr>
        <w:t>X</w:t>
      </w:r>
      <w:r>
        <w:rPr>
          <w:rFonts w:hint="cs"/>
          <w:rtl/>
        </w:rPr>
        <w:t xml:space="preserve"> ועבור כל אזור לעשות קו (</w:t>
      </w:r>
      <w:r>
        <w:rPr>
          <w:lang w:val="en-US"/>
        </w:rPr>
        <w:t>Line-Plot</w:t>
      </w:r>
      <w:r>
        <w:rPr>
          <w:rFonts w:hint="cs"/>
          <w:rtl/>
        </w:rPr>
        <w:t>). בנוסף, הבחירה בצבעים</w:t>
      </w:r>
      <w:r w:rsidR="00964833">
        <w:rPr>
          <w:rFonts w:hint="cs"/>
          <w:rtl/>
        </w:rPr>
        <w:t xml:space="preserve"> הספציפיי</w:t>
      </w:r>
      <w:r w:rsidR="00964833">
        <w:rPr>
          <w:rFonts w:hint="eastAsia"/>
          <w:rtl/>
        </w:rPr>
        <w:t>ם</w:t>
      </w:r>
      <w:r w:rsidR="00964833">
        <w:rPr>
          <w:rFonts w:hint="cs"/>
          <w:rtl/>
        </w:rPr>
        <w:t xml:space="preserve"> האלו</w:t>
      </w:r>
      <w:r>
        <w:rPr>
          <w:rFonts w:hint="cs"/>
          <w:rtl/>
        </w:rPr>
        <w:t xml:space="preserve"> לא מוצלחת לדעתנו. אמנם השנים מסודרות על פי סדר, אבל לדעתנו לבחור שלושה גוונים של סגול ושני גוונים של צהוב מקשה על ההבדלים. יש צורך להשתמש ביותר צבעים ולייצג כל </w:t>
      </w:r>
      <w:r w:rsidR="009C055E">
        <w:rPr>
          <w:rFonts w:hint="cs"/>
          <w:rtl/>
        </w:rPr>
        <w:t>אזור על ידי צבע אחר.</w:t>
      </w:r>
      <w:r w:rsidR="00EC55B7">
        <w:rPr>
          <w:rtl/>
        </w:rPr>
        <w:br w:type="page"/>
      </w:r>
    </w:p>
    <w:p w14:paraId="6F4DFF02" w14:textId="3C25C3BB" w:rsidR="00B57807" w:rsidRDefault="0044606D">
      <w:pPr>
        <w:pStyle w:val="Heading1"/>
        <w:bidi/>
      </w:pPr>
      <w:bookmarkStart w:id="26" w:name="_Toc90816271"/>
      <w:proofErr w:type="spellStart"/>
      <w:r>
        <w:rPr>
          <w:rtl/>
        </w:rPr>
        <w:lastRenderedPageBreak/>
        <w:t>ויזואליזציות</w:t>
      </w:r>
      <w:proofErr w:type="spellEnd"/>
      <w:r>
        <w:rPr>
          <w:rtl/>
        </w:rPr>
        <w:t xml:space="preserve"> חדשות</w:t>
      </w:r>
      <w:bookmarkEnd w:id="26"/>
    </w:p>
    <w:p w14:paraId="1E3CEC69" w14:textId="2E212CD8" w:rsidR="00B57807" w:rsidRDefault="0044606D" w:rsidP="00A35E72">
      <w:pPr>
        <w:pStyle w:val="Heading2"/>
        <w:bidi/>
      </w:pPr>
      <w:bookmarkStart w:id="27" w:name="_Toc90816272"/>
      <w:r>
        <w:rPr>
          <w:rtl/>
        </w:rPr>
        <w:t>השוואה בין קרינה סולארית לייצור חשמל כולל</w:t>
      </w:r>
      <w:bookmarkEnd w:id="27"/>
    </w:p>
    <w:p w14:paraId="22463537" w14:textId="70C00B2D"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בשנים האחרונות, כולנו מודעים למשבר האקלים שפוקד את העולם. יש מגמה ניכרת של מדינות רבות בעולם למעבר לאספקת אנרגיה ממקורות מתחדשים, במקום השיטות הקונבנציונליות כמו פחם וגז טבעי.</w:t>
      </w:r>
    </w:p>
    <w:p w14:paraId="7A7433E0" w14:textId="5ADF5310" w:rsidR="00B57807" w:rsidRDefault="0044606D" w:rsidP="00570D2E">
      <w:pPr>
        <w:pBdr>
          <w:top w:val="nil"/>
          <w:left w:val="nil"/>
          <w:bottom w:val="nil"/>
          <w:right w:val="nil"/>
          <w:between w:val="nil"/>
        </w:pBdr>
        <w:bidi/>
        <w:spacing w:after="0"/>
        <w:ind w:left="1080"/>
        <w:rPr>
          <w:color w:val="000000"/>
        </w:rPr>
      </w:pPr>
      <w:r>
        <w:rPr>
          <w:color w:val="000000"/>
          <w:rtl/>
        </w:rPr>
        <w:t>ישראל הינה מדינה שטופת שמש (כ-1700 שעות שמש בשנה), ולכן, סביר להניח כי במידה ומדינת ישראל תעבור לאנרגיות מתחדשות, המקור העיקרי יהיה אנרגיה סולארית.</w:t>
      </w:r>
    </w:p>
    <w:p w14:paraId="56F721B8" w14:textId="64C6F556" w:rsidR="00B57807" w:rsidRDefault="0044606D" w:rsidP="00570D2E">
      <w:pPr>
        <w:pBdr>
          <w:top w:val="nil"/>
          <w:left w:val="nil"/>
          <w:bottom w:val="nil"/>
          <w:right w:val="nil"/>
          <w:between w:val="nil"/>
        </w:pBdr>
        <w:bidi/>
        <w:spacing w:after="0"/>
        <w:ind w:left="1080"/>
        <w:rPr>
          <w:color w:val="000000"/>
        </w:rPr>
      </w:pPr>
      <w:r>
        <w:rPr>
          <w:color w:val="000000"/>
          <w:rtl/>
        </w:rPr>
        <w:t xml:space="preserve">אנו מעוניינים להראות, כיצד מתפלגת צריכת החשמל </w:t>
      </w:r>
      <w:r w:rsidR="005E09CE">
        <w:rPr>
          <w:rFonts w:hint="cs"/>
          <w:color w:val="000000"/>
          <w:rtl/>
        </w:rPr>
        <w:t>ו</w:t>
      </w:r>
      <w:r>
        <w:rPr>
          <w:color w:val="000000"/>
          <w:rtl/>
        </w:rPr>
        <w:t>הקרינה הסול</w:t>
      </w:r>
      <w:r w:rsidR="005E09CE">
        <w:rPr>
          <w:rFonts w:hint="cs"/>
          <w:color w:val="000000"/>
          <w:rtl/>
        </w:rPr>
        <w:t>א</w:t>
      </w:r>
      <w:r>
        <w:rPr>
          <w:color w:val="000000"/>
          <w:rtl/>
        </w:rPr>
        <w:t xml:space="preserve">רית </w:t>
      </w:r>
      <w:r w:rsidR="005E09CE">
        <w:rPr>
          <w:rFonts w:hint="cs"/>
          <w:color w:val="000000"/>
          <w:rtl/>
        </w:rPr>
        <w:t>תוך שיקוף הפוטנציאל למשק החשמל</w:t>
      </w:r>
      <w:r>
        <w:rPr>
          <w:color w:val="000000"/>
          <w:rtl/>
        </w:rPr>
        <w:t>.</w:t>
      </w:r>
    </w:p>
    <w:p w14:paraId="399CE34E" w14:textId="786FD674" w:rsidR="00481545" w:rsidDel="008E5085" w:rsidRDefault="0044606D" w:rsidP="00570D2E">
      <w:pPr>
        <w:pBdr>
          <w:top w:val="nil"/>
          <w:left w:val="nil"/>
          <w:bottom w:val="nil"/>
          <w:right w:val="nil"/>
          <w:between w:val="nil"/>
        </w:pBdr>
        <w:bidi/>
        <w:spacing w:after="0"/>
        <w:ind w:left="1080"/>
        <w:rPr>
          <w:del w:id="28" w:author="איתי  קויפמן" w:date="2021-12-19T09:09:00Z"/>
          <w:color w:val="000000"/>
          <w:rtl/>
        </w:rPr>
      </w:pPr>
      <w:r>
        <w:rPr>
          <w:color w:val="000000"/>
          <w:rtl/>
        </w:rPr>
        <w:t>מכיוון שבחודשי השנה</w:t>
      </w:r>
      <w:r w:rsidR="008E27C4">
        <w:rPr>
          <w:rFonts w:hint="cs"/>
          <w:color w:val="000000"/>
          <w:rtl/>
        </w:rPr>
        <w:t xml:space="preserve">, </w:t>
      </w:r>
      <w:r w:rsidR="008E5085">
        <w:rPr>
          <w:rFonts w:hint="cs"/>
          <w:color w:val="000000"/>
          <w:rtl/>
        </w:rPr>
        <w:t>ובשעות היום</w:t>
      </w:r>
      <w:r>
        <w:rPr>
          <w:color w:val="000000"/>
          <w:rtl/>
        </w:rPr>
        <w:t>, ההתפלגויות ה</w:t>
      </w:r>
      <w:r w:rsidR="008E27C4">
        <w:rPr>
          <w:rFonts w:hint="cs"/>
          <w:color w:val="000000"/>
          <w:rtl/>
        </w:rPr>
        <w:t>ל</w:t>
      </w:r>
      <w:r>
        <w:rPr>
          <w:color w:val="000000"/>
          <w:rtl/>
        </w:rPr>
        <w:t xml:space="preserve">לו שונות, נרצה להראות ויזואליזציה שתכלול </w:t>
      </w:r>
      <w:r w:rsidR="00481545">
        <w:rPr>
          <w:rFonts w:hint="cs"/>
          <w:color w:val="000000"/>
          <w:rtl/>
        </w:rPr>
        <w:t>את חודשי השנה</w:t>
      </w:r>
      <w:r w:rsidR="008E5085">
        <w:rPr>
          <w:rFonts w:hint="cs"/>
          <w:color w:val="000000"/>
          <w:rtl/>
        </w:rPr>
        <w:t xml:space="preserve"> בפריסה יומית</w:t>
      </w:r>
      <w:r w:rsidR="00481545">
        <w:rPr>
          <w:rFonts w:hint="cs"/>
          <w:color w:val="000000"/>
          <w:rtl/>
        </w:rPr>
        <w:t>.</w:t>
      </w:r>
      <w:ins w:id="29" w:author="איתי  קויפמן" w:date="2021-12-19T09:09:00Z">
        <w:r w:rsidR="008E5085">
          <w:rPr>
            <w:rFonts w:hint="cs"/>
            <w:color w:val="000000"/>
            <w:rtl/>
          </w:rPr>
          <w:t xml:space="preserve"> </w:t>
        </w:r>
      </w:ins>
    </w:p>
    <w:p w14:paraId="62425338" w14:textId="51F82749" w:rsidR="00481545" w:rsidRDefault="00481545" w:rsidP="008E5085">
      <w:pPr>
        <w:pBdr>
          <w:top w:val="nil"/>
          <w:left w:val="nil"/>
          <w:bottom w:val="nil"/>
          <w:right w:val="nil"/>
          <w:between w:val="nil"/>
        </w:pBdr>
        <w:bidi/>
        <w:spacing w:after="0"/>
        <w:ind w:left="1080"/>
        <w:rPr>
          <w:color w:val="000000"/>
          <w:rtl/>
        </w:rPr>
      </w:pPr>
      <w:r>
        <w:rPr>
          <w:rFonts w:hint="cs"/>
          <w:color w:val="000000"/>
          <w:rtl/>
        </w:rPr>
        <w:t xml:space="preserve">בנוסף, נרצה להביו </w:t>
      </w:r>
      <w:r w:rsidR="008E27C4">
        <w:rPr>
          <w:rFonts w:hint="cs"/>
          <w:color w:val="000000"/>
          <w:rtl/>
        </w:rPr>
        <w:t>מהו</w:t>
      </w:r>
      <w:r>
        <w:rPr>
          <w:rFonts w:hint="cs"/>
          <w:color w:val="000000"/>
          <w:rtl/>
        </w:rPr>
        <w:t xml:space="preserve"> הפוטנציאל שלנו לייצור חשמל מאנרגיות מתחדשות וכמה</w:t>
      </w:r>
      <w:r w:rsidR="00280A09">
        <w:rPr>
          <w:rFonts w:hint="cs"/>
          <w:color w:val="000000"/>
          <w:rtl/>
        </w:rPr>
        <w:t xml:space="preserve"> ניתן לספק מהביקוש הכ</w:t>
      </w:r>
      <w:r w:rsidR="005E09CE">
        <w:rPr>
          <w:rFonts w:hint="cs"/>
          <w:color w:val="000000"/>
          <w:rtl/>
        </w:rPr>
        <w:t>ל</w:t>
      </w:r>
      <w:r w:rsidR="00280A09">
        <w:rPr>
          <w:rFonts w:hint="cs"/>
          <w:color w:val="000000"/>
          <w:rtl/>
        </w:rPr>
        <w:t>לי על ידי אנרגיות מתחדשות.</w:t>
      </w:r>
    </w:p>
    <w:p w14:paraId="4CFBEFA4" w14:textId="7A9F9AA9" w:rsidR="00280A09" w:rsidRPr="00570D2E" w:rsidRDefault="0044606D" w:rsidP="00570D2E">
      <w:pPr>
        <w:pStyle w:val="ListParagraph"/>
        <w:numPr>
          <w:ilvl w:val="0"/>
          <w:numId w:val="9"/>
        </w:numPr>
        <w:pBdr>
          <w:top w:val="nil"/>
          <w:left w:val="nil"/>
          <w:bottom w:val="nil"/>
          <w:right w:val="nil"/>
          <w:between w:val="nil"/>
        </w:pBdr>
        <w:bidi/>
        <w:spacing w:after="0"/>
        <w:rPr>
          <w:b/>
          <w:color w:val="000000"/>
          <w:rtl/>
        </w:rPr>
      </w:pPr>
      <w:r w:rsidRPr="00570D2E">
        <w:rPr>
          <w:bCs/>
          <w:color w:val="000000"/>
          <w:rtl/>
        </w:rPr>
        <w:t>למה:</w:t>
      </w:r>
      <w:r w:rsidRPr="00570D2E">
        <w:rPr>
          <w:b/>
          <w:color w:val="000000"/>
          <w:rtl/>
        </w:rPr>
        <w:t xml:space="preserve"> </w:t>
      </w:r>
      <w:r w:rsidR="00280A09" w:rsidRPr="00570D2E">
        <w:rPr>
          <w:rFonts w:hint="cs"/>
          <w:b/>
          <w:color w:val="000000"/>
          <w:rtl/>
        </w:rPr>
        <w:t>רוב האנרגיות המתחדשות במדינת ישראל יסופקו על ידי חשמל מאנרגיה סול</w:t>
      </w:r>
      <w:r w:rsidR="008E27C4">
        <w:rPr>
          <w:rFonts w:hint="cs"/>
          <w:b/>
          <w:color w:val="000000"/>
          <w:rtl/>
        </w:rPr>
        <w:t>א</w:t>
      </w:r>
      <w:r w:rsidR="00280A09" w:rsidRPr="00570D2E">
        <w:rPr>
          <w:rFonts w:hint="cs"/>
          <w:b/>
          <w:color w:val="000000"/>
          <w:rtl/>
        </w:rPr>
        <w:t xml:space="preserve">רית. </w:t>
      </w:r>
    </w:p>
    <w:p w14:paraId="52F9739C" w14:textId="55010CD1" w:rsidR="00B57807" w:rsidRDefault="0044606D" w:rsidP="00570D2E">
      <w:pPr>
        <w:pBdr>
          <w:top w:val="nil"/>
          <w:left w:val="nil"/>
          <w:bottom w:val="nil"/>
          <w:right w:val="nil"/>
          <w:between w:val="nil"/>
        </w:pBdr>
        <w:bidi/>
        <w:spacing w:after="0"/>
        <w:ind w:left="1080"/>
        <w:rPr>
          <w:color w:val="000000"/>
          <w:rtl/>
        </w:rPr>
      </w:pPr>
      <w:r>
        <w:rPr>
          <w:color w:val="000000"/>
          <w:rtl/>
        </w:rPr>
        <w:t xml:space="preserve">קרינה סולארית אינה יציבה והזמינות שלה משתנה לאורך שעות היום </w:t>
      </w:r>
      <w:r w:rsidR="00F90693">
        <w:rPr>
          <w:rFonts w:hint="cs"/>
          <w:color w:val="000000"/>
          <w:rtl/>
        </w:rPr>
        <w:t>ו</w:t>
      </w:r>
      <w:r>
        <w:rPr>
          <w:color w:val="000000"/>
          <w:rtl/>
        </w:rPr>
        <w:t>חודשי השנה. היינו רוצים להבין מתי האנרגיה הסול</w:t>
      </w:r>
      <w:r w:rsidR="008E27C4">
        <w:rPr>
          <w:rFonts w:hint="cs"/>
          <w:color w:val="000000"/>
          <w:rtl/>
        </w:rPr>
        <w:t>א</w:t>
      </w:r>
      <w:r>
        <w:rPr>
          <w:color w:val="000000"/>
          <w:rtl/>
        </w:rPr>
        <w:t xml:space="preserve">רית בשיאה, ומתי צריכת החשמל בשיאה. ויזואליזציה כזו תעזור </w:t>
      </w:r>
      <w:r w:rsidR="00F90693">
        <w:rPr>
          <w:rFonts w:hint="cs"/>
          <w:color w:val="000000"/>
          <w:rtl/>
        </w:rPr>
        <w:t>למקבל ההחלטות</w:t>
      </w:r>
      <w:r w:rsidR="00F90693">
        <w:rPr>
          <w:color w:val="000000"/>
          <w:rtl/>
        </w:rPr>
        <w:t xml:space="preserve"> </w:t>
      </w:r>
      <w:r>
        <w:rPr>
          <w:color w:val="000000"/>
          <w:rtl/>
        </w:rPr>
        <w:t xml:space="preserve">לראות האם קיימים פערים בין שיאי ביקוש החשמל לשיאי </w:t>
      </w:r>
      <w:r w:rsidR="00A057D2">
        <w:rPr>
          <w:rFonts w:hint="cs"/>
          <w:color w:val="000000"/>
          <w:rtl/>
        </w:rPr>
        <w:t>פוטנציאל ייצור החשמל מאנרגיה סולארית</w:t>
      </w:r>
      <w:r>
        <w:rPr>
          <w:color w:val="000000"/>
          <w:rtl/>
        </w:rPr>
        <w:t>. אם נוכל לראות את הפערים האלו, נוכל להבין האם יש צורך במשאבים נוספים, כמו אגירת אנרגיה או הסבת שיאי ביקוש לשעות הצהריים כאשר הקרינה הסולרית היא הגבוהה ביותר.</w:t>
      </w:r>
    </w:p>
    <w:p w14:paraId="2D556156" w14:textId="05094918" w:rsidR="00570D2E" w:rsidRDefault="00570D2E" w:rsidP="00570D2E">
      <w:pPr>
        <w:pStyle w:val="ListParagraph"/>
        <w:numPr>
          <w:ilvl w:val="0"/>
          <w:numId w:val="9"/>
        </w:numPr>
        <w:pBdr>
          <w:top w:val="nil"/>
          <w:left w:val="nil"/>
          <w:bottom w:val="nil"/>
          <w:right w:val="nil"/>
          <w:between w:val="nil"/>
        </w:pBdr>
        <w:bidi/>
        <w:spacing w:after="0"/>
        <w:rPr>
          <w:color w:val="000000"/>
        </w:rPr>
      </w:pPr>
      <w:r w:rsidRPr="00570D2E">
        <w:rPr>
          <w:rFonts w:hint="cs"/>
          <w:b/>
          <w:bCs/>
          <w:color w:val="000000"/>
          <w:rtl/>
        </w:rPr>
        <w:t>איך</w:t>
      </w:r>
      <w:r w:rsidRPr="00570D2E">
        <w:rPr>
          <w:rFonts w:hint="cs"/>
          <w:color w:val="000000"/>
          <w:rtl/>
        </w:rPr>
        <w:t xml:space="preserve">: </w:t>
      </w:r>
      <w:r>
        <w:rPr>
          <w:rFonts w:hint="cs"/>
          <w:color w:val="000000"/>
          <w:rtl/>
        </w:rPr>
        <w:t>בחרנו לבנות את הוויזואליזציה הזו כוויזואליזציה אינטראקטיבית</w:t>
      </w:r>
      <w:r w:rsidR="00F90693">
        <w:rPr>
          <w:rFonts w:hint="cs"/>
          <w:color w:val="000000"/>
          <w:rtl/>
        </w:rPr>
        <w:t xml:space="preserve"> ככלי עזר למקבל ההחלטות</w:t>
      </w:r>
      <w:r>
        <w:rPr>
          <w:rFonts w:hint="cs"/>
          <w:color w:val="000000"/>
          <w:rtl/>
        </w:rPr>
        <w:t>.</w:t>
      </w:r>
      <w:r w:rsidR="00F90693">
        <w:rPr>
          <w:color w:val="000000"/>
          <w:rtl/>
        </w:rPr>
        <w:br/>
      </w:r>
      <w:r>
        <w:rPr>
          <w:rFonts w:hint="cs"/>
          <w:color w:val="000000"/>
          <w:rtl/>
        </w:rPr>
        <w:t xml:space="preserve">ראשית, פוטנציאל ייצור מאנרגיות מתחדשות תלוי בכמה דברים: השטח הזמין לייצור חשמל סולרי </w:t>
      </w:r>
      <w:r w:rsidR="00F90693">
        <w:rPr>
          <w:rFonts w:hint="cs"/>
          <w:color w:val="000000"/>
          <w:rtl/>
        </w:rPr>
        <w:t>,</w:t>
      </w:r>
      <w:r>
        <w:rPr>
          <w:rFonts w:hint="cs"/>
          <w:color w:val="000000"/>
          <w:rtl/>
        </w:rPr>
        <w:t xml:space="preserve">נצילות הפאנלים הסולריים </w:t>
      </w:r>
      <w:r w:rsidR="00F90693">
        <w:rPr>
          <w:rFonts w:hint="cs"/>
          <w:color w:val="000000"/>
          <w:rtl/>
        </w:rPr>
        <w:t>ו</w:t>
      </w:r>
      <w:r>
        <w:rPr>
          <w:rFonts w:hint="cs"/>
          <w:color w:val="000000"/>
          <w:rtl/>
        </w:rPr>
        <w:t>הקרינה הסולרית</w:t>
      </w:r>
      <w:r w:rsidR="00F90693">
        <w:rPr>
          <w:rFonts w:hint="cs"/>
          <w:color w:val="000000"/>
          <w:rtl/>
        </w:rPr>
        <w:t xml:space="preserve"> שמשתנה לאורך היום והשנה.</w:t>
      </w:r>
      <w:r>
        <w:rPr>
          <w:rFonts w:hint="cs"/>
          <w:color w:val="000000"/>
          <w:rtl/>
        </w:rPr>
        <w:t xml:space="preserve"> גם הביקוש הכללי לחשמל משתנ</w:t>
      </w:r>
      <w:r w:rsidR="00F90693">
        <w:rPr>
          <w:rFonts w:hint="cs"/>
          <w:color w:val="000000"/>
          <w:rtl/>
        </w:rPr>
        <w:t>ה</w:t>
      </w:r>
      <w:r>
        <w:rPr>
          <w:rFonts w:hint="cs"/>
          <w:color w:val="000000"/>
          <w:rtl/>
        </w:rPr>
        <w:t xml:space="preserve"> </w:t>
      </w:r>
      <w:r w:rsidR="00F90693">
        <w:rPr>
          <w:rFonts w:hint="cs"/>
          <w:color w:val="000000"/>
          <w:rtl/>
        </w:rPr>
        <w:t>לאורך היום והשנה</w:t>
      </w:r>
      <w:r>
        <w:rPr>
          <w:rFonts w:hint="cs"/>
          <w:color w:val="000000"/>
          <w:rtl/>
        </w:rPr>
        <w:t>.</w:t>
      </w:r>
    </w:p>
    <w:p w14:paraId="43696742" w14:textId="2A5CA155"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בוויזואליזציה שלנו, החלטנו להראות את היחס בין הביקוש הכללי לפוטנציאל הייצור. מכיוון שרצינו להראות כמה ניתן לספק</w:t>
      </w:r>
      <w:r w:rsidR="00F90693">
        <w:rPr>
          <w:rFonts w:hint="cs"/>
          <w:color w:val="000000"/>
          <w:rtl/>
        </w:rPr>
        <w:t xml:space="preserve"> מכלל היצור</w:t>
      </w:r>
      <w:r>
        <w:rPr>
          <w:rFonts w:hint="cs"/>
          <w:color w:val="000000"/>
          <w:rtl/>
        </w:rPr>
        <w:t>, החלטנו להשתמש ב-</w:t>
      </w:r>
      <w:r>
        <w:rPr>
          <w:color w:val="000000"/>
          <w:lang w:val="en-US"/>
        </w:rPr>
        <w:t>Area Plot</w:t>
      </w:r>
      <w:r>
        <w:rPr>
          <w:rFonts w:hint="cs"/>
          <w:color w:val="000000"/>
          <w:rtl/>
        </w:rPr>
        <w:t>. הסיבה לכך היא שהביקוש הכללי וגם הפוטנציאל הם למעשה השטח מתחת לעקומה, ולא העקומה עצמה.</w:t>
      </w:r>
    </w:p>
    <w:p w14:paraId="2CDAEB5E" w14:textId="489AC137" w:rsidR="00570D2E" w:rsidRPr="003408CA" w:rsidRDefault="00570D2E" w:rsidP="00570D2E">
      <w:pPr>
        <w:pStyle w:val="ListParagraph"/>
        <w:pBdr>
          <w:top w:val="nil"/>
          <w:left w:val="nil"/>
          <w:bottom w:val="nil"/>
          <w:right w:val="nil"/>
          <w:between w:val="nil"/>
        </w:pBdr>
        <w:bidi/>
        <w:spacing w:after="0"/>
        <w:ind w:left="1080"/>
        <w:rPr>
          <w:b/>
          <w:bCs/>
          <w:color w:val="000000"/>
          <w:rtl/>
        </w:rPr>
      </w:pPr>
      <w:r>
        <w:rPr>
          <w:rFonts w:hint="cs"/>
          <w:color w:val="000000"/>
          <w:rtl/>
        </w:rPr>
        <w:t>בגרף שלנו, ניתן לראות פרישה של חודשי השנה אחד על יד השני, ועבור כל חודש את ממוצע הצריכה השעתי.</w:t>
      </w:r>
      <w:r w:rsidR="000F2886">
        <w:rPr>
          <w:color w:val="000000"/>
          <w:rtl/>
        </w:rPr>
        <w:br/>
      </w:r>
      <w:r w:rsidR="000F2886">
        <w:rPr>
          <w:rFonts w:hint="cs"/>
          <w:b/>
          <w:bCs/>
          <w:color w:val="000000"/>
          <w:rtl/>
        </w:rPr>
        <w:t>אינטראקטיביו</w:t>
      </w:r>
      <w:r w:rsidR="000F2886">
        <w:rPr>
          <w:rFonts w:hint="eastAsia"/>
          <w:b/>
          <w:bCs/>
          <w:color w:val="000000"/>
          <w:rtl/>
        </w:rPr>
        <w:t>ת</w:t>
      </w:r>
      <w:r w:rsidR="000F2886">
        <w:rPr>
          <w:rFonts w:hint="cs"/>
          <w:b/>
          <w:bCs/>
          <w:color w:val="000000"/>
          <w:rtl/>
        </w:rPr>
        <w:t>:</w:t>
      </w:r>
    </w:p>
    <w:p w14:paraId="11B1A160" w14:textId="757C9B4E" w:rsidR="0044528F" w:rsidRDefault="005E09CE" w:rsidP="00570D2E">
      <w:pPr>
        <w:pStyle w:val="ListParagraph"/>
        <w:pBdr>
          <w:top w:val="nil"/>
          <w:left w:val="nil"/>
          <w:bottom w:val="nil"/>
          <w:right w:val="nil"/>
          <w:between w:val="nil"/>
        </w:pBdr>
        <w:bidi/>
        <w:spacing w:after="0"/>
        <w:ind w:left="1080"/>
        <w:rPr>
          <w:color w:val="000000"/>
          <w:rtl/>
        </w:rPr>
      </w:pPr>
      <w:r>
        <w:rPr>
          <w:rFonts w:hint="cs"/>
          <w:color w:val="000000"/>
          <w:rtl/>
        </w:rPr>
        <w:t>בפאנל השמאלי</w:t>
      </w:r>
      <w:r w:rsidR="00F90693">
        <w:rPr>
          <w:rFonts w:hint="cs"/>
          <w:color w:val="000000"/>
          <w:rtl/>
        </w:rPr>
        <w:t>- פאנל השליטה</w:t>
      </w:r>
      <w:r w:rsidR="00570D2E">
        <w:rPr>
          <w:rFonts w:hint="cs"/>
          <w:color w:val="000000"/>
          <w:rtl/>
        </w:rPr>
        <w:t>, ניתן לבחור שטח</w:t>
      </w:r>
      <w:r w:rsidR="00855755">
        <w:rPr>
          <w:rFonts w:hint="cs"/>
          <w:color w:val="000000"/>
          <w:rtl/>
        </w:rPr>
        <w:t xml:space="preserve"> פריסה</w:t>
      </w:r>
      <w:r w:rsidR="00570D2E">
        <w:rPr>
          <w:rFonts w:hint="cs"/>
          <w:color w:val="000000"/>
          <w:rtl/>
        </w:rPr>
        <w:t xml:space="preserve">, על ידי הקלדה או </w:t>
      </w:r>
      <w:r>
        <w:rPr>
          <w:rFonts w:hint="cs"/>
          <w:color w:val="000000"/>
          <w:rtl/>
        </w:rPr>
        <w:t xml:space="preserve">גלילה </w:t>
      </w:r>
      <w:r w:rsidR="00570D2E">
        <w:rPr>
          <w:rFonts w:hint="cs"/>
          <w:color w:val="000000"/>
          <w:rtl/>
        </w:rPr>
        <w:t>מטווח ערכים.</w:t>
      </w:r>
      <w:r w:rsidR="0044528F">
        <w:rPr>
          <w:rFonts w:hint="cs"/>
          <w:color w:val="000000"/>
          <w:rtl/>
        </w:rPr>
        <w:t xml:space="preserve"> נצילות פאנלים ניתן לבחור מתוך רשימה של 10 פאנלים פופולריים בשוק, או </w:t>
      </w:r>
      <w:r w:rsidR="00855755">
        <w:rPr>
          <w:rFonts w:hint="cs"/>
          <w:color w:val="000000"/>
          <w:rtl/>
        </w:rPr>
        <w:t>הקלדת</w:t>
      </w:r>
      <w:r w:rsidR="0044528F">
        <w:rPr>
          <w:rFonts w:hint="cs"/>
          <w:color w:val="000000"/>
          <w:rtl/>
        </w:rPr>
        <w:t xml:space="preserve"> נצילות בשדה המתאים.</w:t>
      </w:r>
    </w:p>
    <w:p w14:paraId="387ABDD8" w14:textId="09FD6266" w:rsidR="0044528F" w:rsidRPr="0044528F" w:rsidRDefault="00855755"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היות והצגה שעתית מלאה תיצור עומס קוגניטיבי על המשתמש, </w:t>
      </w:r>
      <w:r w:rsidR="0044528F">
        <w:rPr>
          <w:rFonts w:hint="cs"/>
          <w:color w:val="000000"/>
          <w:rtl/>
        </w:rPr>
        <w:t>אם רוצים לתחקר נקודה מסוימת על הגרף,</w:t>
      </w:r>
      <w:r w:rsidR="000F2886">
        <w:rPr>
          <w:rFonts w:hint="cs"/>
          <w:color w:val="000000"/>
          <w:rtl/>
        </w:rPr>
        <w:t xml:space="preserve"> ניתן "לרחף" עליה</w:t>
      </w:r>
      <w:r>
        <w:rPr>
          <w:rFonts w:hint="cs"/>
          <w:color w:val="000000"/>
          <w:rtl/>
        </w:rPr>
        <w:t xml:space="preserve">. בעת ריחוף </w:t>
      </w:r>
      <w:r w:rsidR="0044528F">
        <w:rPr>
          <w:rFonts w:hint="cs"/>
          <w:color w:val="000000"/>
          <w:rtl/>
        </w:rPr>
        <w:t xml:space="preserve">יופיע מידע שכולל מה השעה שנבחרה, ומהו הביקוש באותה </w:t>
      </w:r>
      <w:r>
        <w:rPr>
          <w:rFonts w:hint="cs"/>
          <w:color w:val="000000"/>
          <w:rtl/>
        </w:rPr>
        <w:t>ה</w:t>
      </w:r>
      <w:r w:rsidR="0044528F">
        <w:rPr>
          <w:rFonts w:hint="cs"/>
          <w:color w:val="000000"/>
          <w:rtl/>
        </w:rPr>
        <w:t>שעה</w:t>
      </w:r>
      <w:r>
        <w:rPr>
          <w:rFonts w:hint="cs"/>
          <w:color w:val="000000"/>
          <w:rtl/>
        </w:rPr>
        <w:t>,</w:t>
      </w:r>
      <w:r w:rsidR="000F2886">
        <w:rPr>
          <w:rFonts w:hint="cs"/>
          <w:color w:val="000000"/>
          <w:rtl/>
        </w:rPr>
        <w:t xml:space="preserve"> ניתן גם ללחוץ על נקודות והמידע לא יעלם אם הסרת העכבר</w:t>
      </w:r>
      <w:r>
        <w:rPr>
          <w:rFonts w:hint="cs"/>
          <w:color w:val="000000"/>
          <w:rtl/>
        </w:rPr>
        <w:t xml:space="preserve"> </w:t>
      </w:r>
      <w:r>
        <w:rPr>
          <w:color w:val="000000"/>
          <w:rtl/>
        </w:rPr>
        <w:t>–</w:t>
      </w:r>
      <w:r>
        <w:rPr>
          <w:rFonts w:hint="cs"/>
          <w:color w:val="000000"/>
          <w:rtl/>
        </w:rPr>
        <w:t xml:space="preserve"> מה שמאפשר השוואה בין מספר נקודות</w:t>
      </w:r>
      <w:r w:rsidR="0044528F">
        <w:rPr>
          <w:rFonts w:hint="cs"/>
          <w:color w:val="000000"/>
          <w:rtl/>
        </w:rPr>
        <w:t xml:space="preserve">. אם רוצים לנקות, פשוט לוחצים על הכפתור </w:t>
      </w:r>
      <w:proofErr w:type="spellStart"/>
      <w:r w:rsidR="0044528F">
        <w:rPr>
          <w:color w:val="000000"/>
          <w:lang w:val="en-US"/>
        </w:rPr>
        <w:t>Clea</w:t>
      </w:r>
      <w:proofErr w:type="spellEnd"/>
      <w:r w:rsidR="0044528F">
        <w:rPr>
          <w:color w:val="000000"/>
        </w:rPr>
        <w:t>r</w:t>
      </w:r>
      <w:r w:rsidR="0044528F">
        <w:rPr>
          <w:rFonts w:hint="cs"/>
          <w:color w:val="000000"/>
          <w:rtl/>
        </w:rPr>
        <w:t xml:space="preserve"> בצד </w:t>
      </w:r>
      <w:r w:rsidR="000F2886">
        <w:rPr>
          <w:rFonts w:hint="cs"/>
          <w:color w:val="000000"/>
          <w:rtl/>
        </w:rPr>
        <w:t>ה</w:t>
      </w:r>
      <w:r w:rsidR="0044528F">
        <w:rPr>
          <w:rFonts w:hint="cs"/>
          <w:color w:val="000000"/>
          <w:rtl/>
        </w:rPr>
        <w:t>ימ</w:t>
      </w:r>
      <w:r w:rsidR="000F2886">
        <w:rPr>
          <w:rFonts w:hint="cs"/>
          <w:color w:val="000000"/>
          <w:rtl/>
        </w:rPr>
        <w:t>ני</w:t>
      </w:r>
      <w:r w:rsidR="0044528F">
        <w:rPr>
          <w:rFonts w:hint="cs"/>
          <w:color w:val="000000"/>
          <w:rtl/>
        </w:rPr>
        <w:t xml:space="preserve"> למעלה.</w:t>
      </w:r>
    </w:p>
    <w:p w14:paraId="4FF9FD64" w14:textId="4ECD9197" w:rsidR="00570D2E" w:rsidRDefault="00570D2E"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 </w:t>
      </w:r>
      <w:r w:rsidR="000F2886">
        <w:rPr>
          <w:rFonts w:hint="cs"/>
          <w:color w:val="000000"/>
          <w:rtl/>
        </w:rPr>
        <w:t xml:space="preserve">ניתן </w:t>
      </w:r>
      <w:r w:rsidR="00C149D1">
        <w:rPr>
          <w:rFonts w:hint="cs"/>
          <w:color w:val="000000"/>
          <w:rtl/>
        </w:rPr>
        <w:t xml:space="preserve">גם </w:t>
      </w:r>
      <w:r w:rsidR="000F2886">
        <w:rPr>
          <w:rFonts w:hint="cs"/>
          <w:color w:val="000000"/>
          <w:rtl/>
        </w:rPr>
        <w:t xml:space="preserve">לעשות </w:t>
      </w:r>
      <w:r w:rsidR="000F2886">
        <w:rPr>
          <w:rFonts w:hint="cs"/>
          <w:color w:val="000000"/>
        </w:rPr>
        <w:t>Z</w:t>
      </w:r>
      <w:proofErr w:type="spellStart"/>
      <w:r w:rsidR="000F2886">
        <w:rPr>
          <w:color w:val="000000"/>
          <w:lang w:val="en-US"/>
        </w:rPr>
        <w:t>oom</w:t>
      </w:r>
      <w:proofErr w:type="spellEnd"/>
      <w:r w:rsidR="000F2886">
        <w:rPr>
          <w:rFonts w:hint="cs"/>
          <w:color w:val="000000"/>
          <w:rtl/>
          <w:lang w:val="en-US"/>
        </w:rPr>
        <w:t xml:space="preserve"> לרזולוציה חודשית</w:t>
      </w:r>
      <w:r w:rsidR="000F2886">
        <w:rPr>
          <w:rFonts w:hint="cs"/>
          <w:color w:val="000000"/>
          <w:rtl/>
        </w:rPr>
        <w:t xml:space="preserve"> </w:t>
      </w:r>
      <w:r w:rsidR="0044528F">
        <w:rPr>
          <w:rFonts w:hint="cs"/>
          <w:color w:val="000000"/>
          <w:rtl/>
        </w:rPr>
        <w:t xml:space="preserve"> על ידי הקלקה על שם החודש בציר ה-</w:t>
      </w:r>
      <w:r w:rsidR="0044528F">
        <w:rPr>
          <w:rFonts w:hint="cs"/>
          <w:color w:val="000000"/>
        </w:rPr>
        <w:t>X</w:t>
      </w:r>
      <w:r w:rsidR="0044528F">
        <w:rPr>
          <w:rFonts w:hint="cs"/>
          <w:color w:val="000000"/>
          <w:rtl/>
        </w:rPr>
        <w:t>.</w:t>
      </w:r>
      <w:r w:rsidR="000F2886">
        <w:rPr>
          <w:rFonts w:hint="cs"/>
          <w:color w:val="000000"/>
          <w:rtl/>
        </w:rPr>
        <w:t xml:space="preserve"> </w:t>
      </w:r>
      <w:r w:rsidR="00855755">
        <w:rPr>
          <w:rFonts w:hint="cs"/>
          <w:color w:val="000000"/>
          <w:rtl/>
        </w:rPr>
        <w:t xml:space="preserve">ניתן לחזור </w:t>
      </w:r>
      <w:r w:rsidR="000F2886">
        <w:rPr>
          <w:rFonts w:hint="cs"/>
          <w:color w:val="000000"/>
          <w:rtl/>
        </w:rPr>
        <w:t xml:space="preserve">לתצוגה שנתית ע"י הכפתור </w:t>
      </w:r>
      <w:r w:rsidR="00C149D1">
        <w:rPr>
          <w:rFonts w:hint="cs"/>
          <w:color w:val="000000"/>
          <w:rtl/>
        </w:rPr>
        <w:t>הייעודי</w:t>
      </w:r>
      <w:r w:rsidR="000F2886">
        <w:rPr>
          <w:rFonts w:hint="cs"/>
          <w:color w:val="000000"/>
          <w:rtl/>
        </w:rPr>
        <w:t xml:space="preserve"> בפאנל </w:t>
      </w:r>
      <w:r w:rsidR="00855755">
        <w:rPr>
          <w:rFonts w:hint="cs"/>
          <w:color w:val="000000"/>
          <w:rtl/>
        </w:rPr>
        <w:t>השליטה</w:t>
      </w:r>
      <w:r w:rsidR="000F2886">
        <w:rPr>
          <w:rFonts w:hint="cs"/>
          <w:color w:val="000000"/>
          <w:rtl/>
        </w:rPr>
        <w:t>.</w:t>
      </w:r>
    </w:p>
    <w:p w14:paraId="2364CD19" w14:textId="290A7EB5" w:rsidR="00EF50FF" w:rsidRDefault="00EF50FF" w:rsidP="00EF50FF">
      <w:pPr>
        <w:pStyle w:val="ListParagraph"/>
        <w:pBdr>
          <w:top w:val="nil"/>
          <w:left w:val="nil"/>
          <w:bottom w:val="nil"/>
          <w:right w:val="nil"/>
          <w:between w:val="nil"/>
        </w:pBdr>
        <w:bidi/>
        <w:spacing w:after="0"/>
        <w:ind w:left="1080"/>
        <w:rPr>
          <w:color w:val="000000"/>
        </w:rPr>
      </w:pPr>
      <w:r>
        <w:rPr>
          <w:rFonts w:hint="cs"/>
          <w:color w:val="000000"/>
          <w:rtl/>
        </w:rPr>
        <w:t>כאשר נבחרים ערכים מסוימים עבור שטח ונצילות פאנלים</w:t>
      </w:r>
      <w:r>
        <w:rPr>
          <w:color w:val="000000"/>
          <w:lang w:val="en-US"/>
        </w:rPr>
        <w:t xml:space="preserve"> </w:t>
      </w:r>
      <w:r>
        <w:rPr>
          <w:rFonts w:hint="cs"/>
          <w:color w:val="000000"/>
          <w:rtl/>
        </w:rPr>
        <w:t xml:space="preserve">, פוטנציאל הייצור </w:t>
      </w:r>
      <w:r w:rsidR="00855755">
        <w:rPr>
          <w:rFonts w:hint="cs"/>
          <w:color w:val="000000"/>
          <w:rtl/>
        </w:rPr>
        <w:t xml:space="preserve">יכסה </w:t>
      </w:r>
      <w:r>
        <w:rPr>
          <w:rFonts w:hint="cs"/>
          <w:color w:val="000000"/>
          <w:rtl/>
        </w:rPr>
        <w:t>את הביקוש (גרף כתום)</w:t>
      </w:r>
      <w:r w:rsidR="00855755">
        <w:rPr>
          <w:rFonts w:hint="cs"/>
          <w:color w:val="000000"/>
          <w:rtl/>
        </w:rPr>
        <w:t xml:space="preserve"> בהתאם לערכים ולקרינה הממוצעת</w:t>
      </w:r>
      <w:r>
        <w:rPr>
          <w:rFonts w:hint="cs"/>
          <w:color w:val="000000"/>
          <w:rtl/>
        </w:rPr>
        <w:t>. כך, ניתן לראות כמה שטח צריך על מנת לכסות את הביקוש, היכן ניתן לבצע אגירה, באילו חודשים יכולים להיות לנו קשיים</w:t>
      </w:r>
      <w:r w:rsidR="00855755">
        <w:rPr>
          <w:rFonts w:hint="cs"/>
          <w:color w:val="000000"/>
          <w:rtl/>
        </w:rPr>
        <w:t>.</w:t>
      </w:r>
      <w:r>
        <w:rPr>
          <w:rFonts w:hint="cs"/>
          <w:color w:val="000000"/>
          <w:rtl/>
        </w:rPr>
        <w:t xml:space="preserve"> באופן כללי,</w:t>
      </w:r>
      <w:r w:rsidR="00855755">
        <w:rPr>
          <w:rFonts w:hint="cs"/>
          <w:color w:val="000000"/>
          <w:rtl/>
        </w:rPr>
        <w:t xml:space="preserve"> הגרף</w:t>
      </w:r>
      <w:r>
        <w:rPr>
          <w:rFonts w:hint="cs"/>
          <w:color w:val="000000"/>
          <w:rtl/>
        </w:rPr>
        <w:t xml:space="preserve"> נ</w:t>
      </w:r>
      <w:r w:rsidR="000F2886">
        <w:rPr>
          <w:rFonts w:hint="cs"/>
          <w:color w:val="000000"/>
          <w:rtl/>
        </w:rPr>
        <w:t>ו</w:t>
      </w:r>
      <w:r>
        <w:rPr>
          <w:rFonts w:hint="cs"/>
          <w:color w:val="000000"/>
          <w:rtl/>
        </w:rPr>
        <w:t>תן לנו מושג על הצרכים שלנו מבחינת שטח ופאנלים</w:t>
      </w:r>
      <w:r w:rsidR="00855755">
        <w:rPr>
          <w:rFonts w:hint="cs"/>
          <w:color w:val="000000"/>
          <w:rtl/>
        </w:rPr>
        <w:t xml:space="preserve"> תוך התייחסות לתנאי הסביבה</w:t>
      </w:r>
      <w:r>
        <w:rPr>
          <w:rFonts w:hint="cs"/>
          <w:color w:val="000000"/>
          <w:rtl/>
        </w:rPr>
        <w:t>.</w:t>
      </w:r>
      <w:r w:rsidR="0044528F">
        <w:rPr>
          <w:rFonts w:hint="cs"/>
          <w:color w:val="000000"/>
          <w:rtl/>
        </w:rPr>
        <w:t xml:space="preserve"> </w:t>
      </w:r>
      <w:r w:rsidR="000F2886">
        <w:rPr>
          <w:rFonts w:hint="cs"/>
          <w:color w:val="000000"/>
          <w:rtl/>
        </w:rPr>
        <w:t xml:space="preserve">כעזר למקבל ההחלטות, </w:t>
      </w:r>
      <w:r w:rsidR="00216937">
        <w:rPr>
          <w:rFonts w:hint="cs"/>
          <w:color w:val="000000"/>
          <w:rtl/>
        </w:rPr>
        <w:t>הוספנו</w:t>
      </w:r>
      <w:r w:rsidR="000F2886">
        <w:rPr>
          <w:rFonts w:hint="cs"/>
          <w:color w:val="000000"/>
          <w:rtl/>
        </w:rPr>
        <w:t xml:space="preserve"> ערך מספרי של אחוז החשמל המסופק ע"י אנרגיה סולארית מתוך הביקוש החודשי</w:t>
      </w:r>
      <w:r w:rsidR="00E06EFB">
        <w:rPr>
          <w:rFonts w:hint="cs"/>
          <w:color w:val="000000"/>
          <w:rtl/>
        </w:rPr>
        <w:t xml:space="preserve"> (בהנחה שאגירה אפשרית)</w:t>
      </w:r>
      <w:r w:rsidR="000F2886">
        <w:rPr>
          <w:rFonts w:hint="cs"/>
          <w:color w:val="000000"/>
          <w:rtl/>
        </w:rPr>
        <w:t>.</w:t>
      </w:r>
    </w:p>
    <w:p w14:paraId="4359BE9B" w14:textId="4F4E6708" w:rsidR="00570D2E" w:rsidRDefault="00570D2E" w:rsidP="001D547B">
      <w:pPr>
        <w:pBdr>
          <w:top w:val="nil"/>
          <w:left w:val="nil"/>
          <w:bottom w:val="nil"/>
          <w:right w:val="nil"/>
          <w:between w:val="nil"/>
        </w:pBdr>
        <w:bidi/>
        <w:spacing w:after="0"/>
        <w:rPr>
          <w:color w:val="000000"/>
          <w:rtl/>
        </w:rPr>
      </w:pPr>
    </w:p>
    <w:p w14:paraId="72599E19" w14:textId="723C72B7" w:rsidR="00190F2A" w:rsidRDefault="00190F2A" w:rsidP="00190F2A">
      <w:pPr>
        <w:pBdr>
          <w:top w:val="nil"/>
          <w:left w:val="nil"/>
          <w:bottom w:val="nil"/>
          <w:right w:val="nil"/>
          <w:between w:val="nil"/>
        </w:pBdr>
        <w:bidi/>
        <w:spacing w:after="0"/>
        <w:rPr>
          <w:color w:val="000000"/>
          <w:rtl/>
        </w:rPr>
      </w:pPr>
    </w:p>
    <w:p w14:paraId="17C57703" w14:textId="42507909" w:rsidR="00190F2A" w:rsidRDefault="00190F2A">
      <w:pPr>
        <w:rPr>
          <w:color w:val="000000"/>
          <w:rtl/>
        </w:rPr>
      </w:pPr>
    </w:p>
    <w:p w14:paraId="5BE1018C" w14:textId="50704968" w:rsidR="009C2D0B" w:rsidRDefault="009C2D0B" w:rsidP="009C2D0B">
      <w:pPr>
        <w:bidi/>
        <w:rPr>
          <w:color w:val="000000"/>
          <w:rtl/>
        </w:rPr>
      </w:pPr>
    </w:p>
    <w:p w14:paraId="7C9B2E55" w14:textId="4B633C4A" w:rsidR="009C2D0B" w:rsidRDefault="00D812BF" w:rsidP="009C2D0B">
      <w:pPr>
        <w:bidi/>
        <w:rPr>
          <w:color w:val="000000"/>
          <w:rtl/>
        </w:rPr>
      </w:pPr>
      <w:r>
        <w:rPr>
          <w:noProof/>
          <w:color w:val="000000"/>
          <w:rtl/>
          <w:lang w:val="he-IL"/>
        </w:rPr>
        <mc:AlternateContent>
          <mc:Choice Requires="wpg">
            <w:drawing>
              <wp:anchor distT="0" distB="0" distL="114300" distR="114300" simplePos="0" relativeHeight="251675648" behindDoc="0" locked="0" layoutInCell="1" allowOverlap="1" wp14:anchorId="6139BEE6" wp14:editId="1657588D">
                <wp:simplePos x="0" y="0"/>
                <wp:positionH relativeFrom="column">
                  <wp:posOffset>-483159</wp:posOffset>
                </wp:positionH>
                <wp:positionV relativeFrom="paragraph">
                  <wp:posOffset>-8274</wp:posOffset>
                </wp:positionV>
                <wp:extent cx="6575980" cy="3876700"/>
                <wp:effectExtent l="0" t="0" r="0" b="9525"/>
                <wp:wrapNone/>
                <wp:docPr id="28" name="Group 28"/>
                <wp:cNvGraphicFramePr/>
                <a:graphic xmlns:a="http://schemas.openxmlformats.org/drawingml/2006/main">
                  <a:graphicData uri="http://schemas.microsoft.com/office/word/2010/wordprocessingGroup">
                    <wpg:wgp>
                      <wpg:cNvGrpSpPr/>
                      <wpg:grpSpPr>
                        <a:xfrm>
                          <a:off x="0" y="0"/>
                          <a:ext cx="6575980" cy="3876700"/>
                          <a:chOff x="0" y="0"/>
                          <a:chExt cx="6656705" cy="4045305"/>
                        </a:xfrm>
                      </wpg:grpSpPr>
                      <pic:pic xmlns:pic="http://schemas.openxmlformats.org/drawingml/2006/picture">
                        <pic:nvPicPr>
                          <pic:cNvPr id="18" name="Picture 18"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56705" cy="3839210"/>
                          </a:xfrm>
                          <a:prstGeom prst="rect">
                            <a:avLst/>
                          </a:prstGeom>
                        </pic:spPr>
                      </pic:pic>
                      <wps:wsp>
                        <wps:cNvPr id="27" name="Text Box 27"/>
                        <wps:cNvSpPr txBox="1"/>
                        <wps:spPr>
                          <a:xfrm>
                            <a:off x="2121408" y="3855110"/>
                            <a:ext cx="3525952" cy="190195"/>
                          </a:xfrm>
                          <a:prstGeom prst="rect">
                            <a:avLst/>
                          </a:prstGeom>
                          <a:solidFill>
                            <a:prstClr val="white"/>
                          </a:solidFill>
                          <a:ln>
                            <a:noFill/>
                          </a:ln>
                        </wps:spPr>
                        <wps:txbx>
                          <w:txbxContent>
                            <w:p w14:paraId="6A06DD41" w14:textId="33400F51" w:rsidR="00190F2A" w:rsidRPr="001C6C13" w:rsidRDefault="00190F2A" w:rsidP="00190F2A">
                              <w:pPr>
                                <w:pStyle w:val="Caption"/>
                                <w:bidi/>
                                <w:jc w:val="center"/>
                                <w:rPr>
                                  <w:color w:val="000000"/>
                                </w:rPr>
                              </w:pPr>
                              <w:bookmarkStart w:id="30" w:name="_Toc90736822"/>
                              <w:bookmarkStart w:id="31" w:name="_Toc90816398"/>
                              <w:r>
                                <w:rPr>
                                  <w:rtl/>
                                </w:rPr>
                                <w:t>איור</w:t>
                              </w:r>
                              <w:r>
                                <w:rPr>
                                  <w:rFonts w:hint="cs"/>
                                  <w:rtl/>
                                </w:rPr>
                                <w:t xml:space="preserve"> </w:t>
                              </w:r>
                              <w:r>
                                <w:t xml:space="preserve">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5</w:t>
                              </w:r>
                              <w:r w:rsidR="00036097">
                                <w:rPr>
                                  <w:noProof/>
                                </w:rPr>
                                <w:fldChar w:fldCharType="end"/>
                              </w:r>
                              <w:r>
                                <w:rPr>
                                  <w:rFonts w:hint="cs"/>
                                  <w:rtl/>
                                </w:rPr>
                                <w:t xml:space="preserve"> </w:t>
                              </w:r>
                              <w:r>
                                <w:rPr>
                                  <w:rtl/>
                                </w:rPr>
                                <w:t>–</w:t>
                              </w:r>
                              <w:r>
                                <w:rPr>
                                  <w:rFonts w:hint="cs"/>
                                  <w:rtl/>
                                </w:rPr>
                                <w:t xml:space="preserve"> דף ראשוני של האינטראקציה</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9BEE6" id="Group 28" o:spid="_x0000_s1038" style="position:absolute;left:0;text-align:left;margin-left:-38.05pt;margin-top:-.65pt;width:517.8pt;height:305.25pt;z-index:251675648;mso-width-relative:margin;mso-height-relative:margin" coordsize="66567,4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">
                <v:shape id="Picture 18" o:spid="_x0000_s1039" type="#_x0000_t75" alt="Chart, histogram&#10;&#10;Description automatically generated" style="position:absolute;width:66567;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">
                  <v:imagedata r:id="rId38" o:title="Chart, histogram&#10;&#10;Description automatically generated"/>
                </v:shape>
                <v:shape id="Text Box 27" o:spid="_x0000_s1040" type="#_x0000_t202" style="position:absolute;left:21214;top:38551;width:3525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A06DD41" w14:textId="33400F51" w:rsidR="00190F2A" w:rsidRPr="001C6C13" w:rsidRDefault="00190F2A" w:rsidP="00190F2A">
                        <w:pPr>
                          <w:pStyle w:val="Caption"/>
                          <w:bidi/>
                          <w:jc w:val="center"/>
                          <w:rPr>
                            <w:color w:val="000000"/>
                          </w:rPr>
                        </w:pPr>
                        <w:bookmarkStart w:id="32" w:name="_Toc90736822"/>
                        <w:bookmarkStart w:id="33" w:name="_Toc90816398"/>
                        <w:r>
                          <w:rPr>
                            <w:rtl/>
                          </w:rPr>
                          <w:t>איור</w:t>
                        </w:r>
                        <w:r>
                          <w:rPr>
                            <w:rFonts w:hint="cs"/>
                            <w:rtl/>
                          </w:rPr>
                          <w:t xml:space="preserve"> </w:t>
                        </w:r>
                        <w:r>
                          <w:t xml:space="preserve">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5</w:t>
                        </w:r>
                        <w:r w:rsidR="00036097">
                          <w:rPr>
                            <w:noProof/>
                          </w:rPr>
                          <w:fldChar w:fldCharType="end"/>
                        </w:r>
                        <w:r>
                          <w:rPr>
                            <w:rFonts w:hint="cs"/>
                            <w:rtl/>
                          </w:rPr>
                          <w:t xml:space="preserve"> </w:t>
                        </w:r>
                        <w:r>
                          <w:rPr>
                            <w:rtl/>
                          </w:rPr>
                          <w:t>–</w:t>
                        </w:r>
                        <w:r>
                          <w:rPr>
                            <w:rFonts w:hint="cs"/>
                            <w:rtl/>
                          </w:rPr>
                          <w:t xml:space="preserve"> דף ראשוני של האינטראקציה</w:t>
                        </w:r>
                        <w:bookmarkEnd w:id="32"/>
                        <w:bookmarkEnd w:id="33"/>
                      </w:p>
                    </w:txbxContent>
                  </v:textbox>
                </v:shape>
              </v:group>
            </w:pict>
          </mc:Fallback>
        </mc:AlternateContent>
      </w:r>
    </w:p>
    <w:p w14:paraId="7F643171" w14:textId="2895DB06" w:rsidR="009C2D0B" w:rsidRDefault="009C2D0B" w:rsidP="009C2D0B">
      <w:pPr>
        <w:bidi/>
        <w:rPr>
          <w:color w:val="000000"/>
          <w:rtl/>
        </w:rPr>
      </w:pPr>
    </w:p>
    <w:p w14:paraId="6FFDA153" w14:textId="2B287D7F" w:rsidR="009C2D0B" w:rsidRDefault="009C2D0B" w:rsidP="009C2D0B">
      <w:pPr>
        <w:bidi/>
        <w:rPr>
          <w:color w:val="000000"/>
          <w:rtl/>
        </w:rPr>
      </w:pPr>
    </w:p>
    <w:p w14:paraId="1628ABE5" w14:textId="6C1FA736" w:rsidR="009C2D0B" w:rsidRDefault="009C2D0B" w:rsidP="009C2D0B">
      <w:pPr>
        <w:bidi/>
        <w:rPr>
          <w:color w:val="000000"/>
          <w:rtl/>
        </w:rPr>
      </w:pPr>
    </w:p>
    <w:p w14:paraId="155EA8F9" w14:textId="6B8510BA" w:rsidR="009C2D0B" w:rsidRDefault="009C2D0B" w:rsidP="009C2D0B">
      <w:pPr>
        <w:bidi/>
        <w:rPr>
          <w:color w:val="000000"/>
          <w:rtl/>
        </w:rPr>
      </w:pPr>
    </w:p>
    <w:p w14:paraId="6ADF9938" w14:textId="1F05D7AE" w:rsidR="009C2D0B" w:rsidRDefault="009C2D0B" w:rsidP="009C2D0B">
      <w:pPr>
        <w:bidi/>
        <w:rPr>
          <w:color w:val="000000"/>
          <w:rtl/>
        </w:rPr>
      </w:pPr>
    </w:p>
    <w:p w14:paraId="3E2FFC10" w14:textId="51E5C116" w:rsidR="009C2D0B" w:rsidRDefault="009C2D0B" w:rsidP="009C2D0B">
      <w:pPr>
        <w:bidi/>
        <w:rPr>
          <w:color w:val="000000"/>
          <w:rtl/>
        </w:rPr>
      </w:pPr>
    </w:p>
    <w:p w14:paraId="762D4992" w14:textId="426C6B69" w:rsidR="009C2D0B" w:rsidRDefault="009C2D0B" w:rsidP="009C2D0B">
      <w:pPr>
        <w:bidi/>
        <w:rPr>
          <w:color w:val="000000"/>
          <w:rtl/>
        </w:rPr>
      </w:pPr>
    </w:p>
    <w:p w14:paraId="54618145" w14:textId="3BA92403" w:rsidR="009C2D0B" w:rsidRDefault="009C2D0B" w:rsidP="009C2D0B">
      <w:pPr>
        <w:bidi/>
        <w:rPr>
          <w:color w:val="000000"/>
          <w:rtl/>
        </w:rPr>
      </w:pPr>
    </w:p>
    <w:p w14:paraId="62D748CD" w14:textId="7810C5C6" w:rsidR="009C2D0B" w:rsidRDefault="009C2D0B" w:rsidP="009C2D0B">
      <w:pPr>
        <w:bidi/>
        <w:rPr>
          <w:color w:val="000000"/>
          <w:rtl/>
        </w:rPr>
      </w:pPr>
    </w:p>
    <w:p w14:paraId="36802CF3" w14:textId="6E492F08" w:rsidR="009C2D0B" w:rsidRDefault="009C2D0B" w:rsidP="009C2D0B">
      <w:pPr>
        <w:bidi/>
        <w:rPr>
          <w:color w:val="000000"/>
          <w:rtl/>
        </w:rPr>
      </w:pPr>
    </w:p>
    <w:p w14:paraId="089E2E0F" w14:textId="3759BB82" w:rsidR="009C2D0B" w:rsidRDefault="009C2D0B" w:rsidP="009C2D0B">
      <w:pPr>
        <w:bidi/>
        <w:rPr>
          <w:color w:val="000000"/>
          <w:rtl/>
        </w:rPr>
      </w:pPr>
    </w:p>
    <w:p w14:paraId="002B6285" w14:textId="30C96781" w:rsidR="009C2D0B" w:rsidRDefault="009C2D0B" w:rsidP="009C2D0B">
      <w:pPr>
        <w:bidi/>
        <w:rPr>
          <w:color w:val="000000"/>
          <w:rtl/>
        </w:rPr>
      </w:pPr>
    </w:p>
    <w:p w14:paraId="22403049" w14:textId="77777777" w:rsidR="00D812BF" w:rsidRDefault="00D812BF" w:rsidP="00D812BF">
      <w:pPr>
        <w:bidi/>
        <w:rPr>
          <w:color w:val="000000"/>
          <w:rtl/>
        </w:rPr>
      </w:pPr>
    </w:p>
    <w:p w14:paraId="0D23455C" w14:textId="0074BF65" w:rsidR="009C2D0B" w:rsidRDefault="00E06EFB" w:rsidP="009C2D0B">
      <w:pPr>
        <w:pBdr>
          <w:top w:val="nil"/>
          <w:left w:val="nil"/>
          <w:bottom w:val="nil"/>
          <w:right w:val="nil"/>
          <w:between w:val="nil"/>
        </w:pBdr>
        <w:bidi/>
        <w:spacing w:after="0"/>
        <w:rPr>
          <w:color w:val="000000"/>
          <w:rtl/>
        </w:rPr>
      </w:pPr>
      <w:r>
        <w:rPr>
          <w:rFonts w:hint="cs"/>
          <w:color w:val="000000"/>
          <w:rtl/>
        </w:rPr>
        <w:t>בצילום מטה ניתן</w:t>
      </w:r>
      <w:r w:rsidR="009C2D0B">
        <w:rPr>
          <w:rFonts w:hint="cs"/>
          <w:color w:val="000000"/>
          <w:rtl/>
        </w:rPr>
        <w:t xml:space="preserve"> לראות בחירה של פאנל מסוג </w:t>
      </w:r>
      <w:r w:rsidR="009C2D0B">
        <w:rPr>
          <w:rFonts w:hint="cs"/>
          <w:color w:val="000000"/>
        </w:rPr>
        <w:t>BIC</w:t>
      </w:r>
      <w:r w:rsidR="009C2D0B">
        <w:rPr>
          <w:rFonts w:hint="cs"/>
          <w:color w:val="000000"/>
          <w:rtl/>
        </w:rPr>
        <w:t xml:space="preserve"> בעל נצילות של 22.8% שמשתרעים על 20 ק"מ רבוע. </w:t>
      </w:r>
      <w:r w:rsidR="009D3D0D">
        <w:rPr>
          <w:rFonts w:hint="cs"/>
          <w:color w:val="000000"/>
          <w:rtl/>
        </w:rPr>
        <w:t xml:space="preserve">בחלק העליון מוצגים </w:t>
      </w:r>
      <w:r w:rsidR="009C2D0B">
        <w:rPr>
          <w:rFonts w:hint="cs"/>
          <w:color w:val="000000"/>
          <w:rtl/>
        </w:rPr>
        <w:t>אחוז</w:t>
      </w:r>
      <w:r w:rsidR="009D3D0D">
        <w:rPr>
          <w:rFonts w:hint="cs"/>
          <w:color w:val="000000"/>
          <w:rtl/>
        </w:rPr>
        <w:t>י</w:t>
      </w:r>
      <w:r w:rsidR="00B748F5">
        <w:rPr>
          <w:rFonts w:hint="cs"/>
          <w:color w:val="000000"/>
          <w:rtl/>
        </w:rPr>
        <w:t xml:space="preserve"> ייצור</w:t>
      </w:r>
      <w:r w:rsidR="009C2D0B">
        <w:rPr>
          <w:rFonts w:hint="cs"/>
          <w:color w:val="000000"/>
          <w:rtl/>
        </w:rPr>
        <w:t xml:space="preserve"> החשמל </w:t>
      </w:r>
      <w:r w:rsidR="009D3D0D">
        <w:rPr>
          <w:rFonts w:hint="cs"/>
          <w:color w:val="000000"/>
          <w:rtl/>
        </w:rPr>
        <w:t>ש</w:t>
      </w:r>
      <w:r w:rsidR="009C2D0B">
        <w:rPr>
          <w:rFonts w:hint="cs"/>
          <w:color w:val="000000"/>
          <w:rtl/>
        </w:rPr>
        <w:t>ניתן לספק</w:t>
      </w:r>
      <w:r w:rsidR="009D3D0D">
        <w:rPr>
          <w:rFonts w:hint="cs"/>
          <w:color w:val="000000"/>
          <w:rtl/>
        </w:rPr>
        <w:t xml:space="preserve"> מתוך הביקוש.</w:t>
      </w:r>
      <w:r w:rsidR="009C2D0B">
        <w:rPr>
          <w:rFonts w:hint="cs"/>
          <w:color w:val="000000"/>
          <w:rtl/>
        </w:rPr>
        <w:t xml:space="preserve"> בגרף הכתום רואים את הפוטנציאל </w:t>
      </w:r>
      <w:r w:rsidR="009D3D0D">
        <w:rPr>
          <w:rFonts w:hint="cs"/>
          <w:color w:val="000000"/>
          <w:rtl/>
        </w:rPr>
        <w:t xml:space="preserve">הסולארי </w:t>
      </w:r>
      <w:r w:rsidR="009C2D0B">
        <w:rPr>
          <w:rFonts w:hint="cs"/>
          <w:color w:val="000000"/>
          <w:rtl/>
        </w:rPr>
        <w:t xml:space="preserve">לעומת הביקוש. </w:t>
      </w:r>
      <w:r w:rsidR="009D3D0D">
        <w:rPr>
          <w:rFonts w:hint="cs"/>
          <w:color w:val="000000"/>
          <w:rtl/>
        </w:rPr>
        <w:t>בתמונה מוצגת גם יכולת ה-</w:t>
      </w:r>
      <w:r w:rsidR="009D3D0D">
        <w:rPr>
          <w:color w:val="000000"/>
          <w:lang w:val="en-US"/>
        </w:rPr>
        <w:t>Hover</w:t>
      </w:r>
      <w:r w:rsidR="009C2D0B">
        <w:rPr>
          <w:rFonts w:hint="cs"/>
          <w:color w:val="000000"/>
          <w:rtl/>
        </w:rPr>
        <w:t>, ניתן לראות מהי השעה ומהו ממוצע הביקוש החודשי באותה שעה</w:t>
      </w:r>
      <w:r w:rsidR="009D3D0D">
        <w:rPr>
          <w:rFonts w:hint="cs"/>
          <w:color w:val="000000"/>
          <w:rtl/>
        </w:rPr>
        <w:t xml:space="preserve"> עליה "מרחף"  העכבר</w:t>
      </w:r>
      <w:r w:rsidR="009C2D0B">
        <w:rPr>
          <w:rFonts w:hint="cs"/>
          <w:color w:val="000000"/>
          <w:rtl/>
        </w:rPr>
        <w:t>.</w:t>
      </w:r>
    </w:p>
    <w:p w14:paraId="14923537" w14:textId="7E556D01" w:rsidR="009C2D0B" w:rsidRDefault="00D812BF" w:rsidP="009C2D0B">
      <w:pPr>
        <w:bidi/>
        <w:rPr>
          <w:color w:val="000000"/>
          <w:rtl/>
        </w:rPr>
      </w:pPr>
      <w:r>
        <w:rPr>
          <w:rFonts w:hint="cs"/>
          <w:noProof/>
          <w:color w:val="000000"/>
          <w:rtl/>
          <w:lang w:val="he-IL"/>
        </w:rPr>
        <mc:AlternateContent>
          <mc:Choice Requires="wpg">
            <w:drawing>
              <wp:anchor distT="0" distB="0" distL="114300" distR="114300" simplePos="0" relativeHeight="251666432" behindDoc="0" locked="0" layoutInCell="1" allowOverlap="1" wp14:anchorId="578E66FB" wp14:editId="2FECDE15">
                <wp:simplePos x="0" y="0"/>
                <wp:positionH relativeFrom="column">
                  <wp:posOffset>-605790</wp:posOffset>
                </wp:positionH>
                <wp:positionV relativeFrom="paragraph">
                  <wp:posOffset>32385</wp:posOffset>
                </wp:positionV>
                <wp:extent cx="6883400" cy="38836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6883400" cy="3883660"/>
                          <a:chOff x="0" y="0"/>
                          <a:chExt cx="6883400" cy="3883787"/>
                        </a:xfrm>
                      </wpg:grpSpPr>
                      <pic:pic xmlns:pic="http://schemas.openxmlformats.org/drawingml/2006/picture">
                        <pic:nvPicPr>
                          <pic:cNvPr id="22" name="Picture 22" descr="Chart, histogram&#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83400" cy="3731895"/>
                          </a:xfrm>
                          <a:prstGeom prst="rect">
                            <a:avLst/>
                          </a:prstGeom>
                        </pic:spPr>
                      </pic:pic>
                      <wps:wsp>
                        <wps:cNvPr id="24" name="Text Box 24"/>
                        <wps:cNvSpPr txBox="1"/>
                        <wps:spPr>
                          <a:xfrm>
                            <a:off x="921715" y="3730752"/>
                            <a:ext cx="5405120" cy="153035"/>
                          </a:xfrm>
                          <a:prstGeom prst="rect">
                            <a:avLst/>
                          </a:prstGeom>
                          <a:solidFill>
                            <a:prstClr val="white"/>
                          </a:solidFill>
                          <a:ln>
                            <a:noFill/>
                          </a:ln>
                        </wps:spPr>
                        <wps:txbx>
                          <w:txbxContent>
                            <w:p w14:paraId="42BF299A" w14:textId="7707501D" w:rsidR="00A439CB" w:rsidRPr="00A439CB" w:rsidRDefault="00A439CB" w:rsidP="00A439CB">
                              <w:pPr>
                                <w:pStyle w:val="Caption"/>
                                <w:bidi/>
                                <w:jc w:val="center"/>
                                <w:rPr>
                                  <w:color w:val="000000"/>
                                  <w:rtl/>
                                </w:rPr>
                              </w:pPr>
                              <w:bookmarkStart w:id="34" w:name="_Toc90736823"/>
                              <w:bookmarkStart w:id="35" w:name="_Toc90816399"/>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6</w:t>
                              </w:r>
                              <w:r w:rsidR="00036097">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8E66FB" id="Group 25" o:spid="_x0000_s1041" style="position:absolute;left:0;text-align:left;margin-left:-47.7pt;margin-top:2.55pt;width:542pt;height:305.8pt;z-index:251666432" coordsize="68834,3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">
                <v:shape id="Picture 22" o:spid="_x0000_s1042" type="#_x0000_t75" alt="Chart, histogram&#10;&#10;Description automatically generated" style="position:absolute;width:68834;height:3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">
                  <v:imagedata r:id="rId40" o:title="Chart, histogram&#10;&#10;Description automatically generated"/>
                </v:shape>
                <v:shape id="Text Box 24" o:spid="_x0000_s1043" type="#_x0000_t202" style="position:absolute;left:9217;top:37307;width:5405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2BF299A" w14:textId="7707501D" w:rsidR="00A439CB" w:rsidRPr="00A439CB" w:rsidRDefault="00A439CB" w:rsidP="00A439CB">
                        <w:pPr>
                          <w:pStyle w:val="Caption"/>
                          <w:bidi/>
                          <w:jc w:val="center"/>
                          <w:rPr>
                            <w:color w:val="000000"/>
                            <w:rtl/>
                          </w:rPr>
                        </w:pPr>
                        <w:bookmarkStart w:id="36" w:name="_Toc90736823"/>
                        <w:bookmarkStart w:id="37" w:name="_Toc90816399"/>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6</w:t>
                        </w:r>
                        <w:r w:rsidR="00036097">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36"/>
                        <w:bookmarkEnd w:id="37"/>
                      </w:p>
                    </w:txbxContent>
                  </v:textbox>
                </v:shape>
              </v:group>
            </w:pict>
          </mc:Fallback>
        </mc:AlternateContent>
      </w:r>
    </w:p>
    <w:p w14:paraId="05F8B965" w14:textId="7D867F0F" w:rsidR="009C2D0B" w:rsidRDefault="009C2D0B" w:rsidP="009C2D0B">
      <w:pPr>
        <w:bidi/>
        <w:rPr>
          <w:color w:val="000000"/>
          <w:rtl/>
        </w:rPr>
      </w:pPr>
    </w:p>
    <w:p w14:paraId="6D53C7FB" w14:textId="1E6DC473" w:rsidR="009C2D0B" w:rsidRDefault="009C2D0B" w:rsidP="009C2D0B">
      <w:pPr>
        <w:bidi/>
        <w:rPr>
          <w:color w:val="000000"/>
          <w:rtl/>
        </w:rPr>
      </w:pPr>
    </w:p>
    <w:p w14:paraId="077A8231" w14:textId="128C6CAF" w:rsidR="00353346" w:rsidRDefault="009C2D0B" w:rsidP="009C2D0B">
      <w:pPr>
        <w:bidi/>
        <w:rPr>
          <w:color w:val="000000"/>
          <w:rtl/>
        </w:rPr>
      </w:pPr>
      <w:r>
        <w:rPr>
          <w:noProof/>
          <w:color w:val="000000"/>
          <w:rtl/>
          <w:lang w:val="he-IL"/>
        </w:rPr>
        <mc:AlternateContent>
          <mc:Choice Requires="wpg">
            <w:drawing>
              <wp:anchor distT="0" distB="0" distL="114300" distR="114300" simplePos="0" relativeHeight="251672576" behindDoc="0" locked="0" layoutInCell="1" allowOverlap="1" wp14:anchorId="6BC457EB" wp14:editId="2D10A2B2">
                <wp:simplePos x="0" y="0"/>
                <wp:positionH relativeFrom="column">
                  <wp:posOffset>-659918</wp:posOffset>
                </wp:positionH>
                <wp:positionV relativeFrom="paragraph">
                  <wp:posOffset>4696053</wp:posOffset>
                </wp:positionV>
                <wp:extent cx="7117715" cy="4033740"/>
                <wp:effectExtent l="0" t="0" r="6985" b="5080"/>
                <wp:wrapNone/>
                <wp:docPr id="29" name="Group 29"/>
                <wp:cNvGraphicFramePr/>
                <a:graphic xmlns:a="http://schemas.openxmlformats.org/drawingml/2006/main">
                  <a:graphicData uri="http://schemas.microsoft.com/office/word/2010/wordprocessingGroup">
                    <wpg:wgp>
                      <wpg:cNvGrpSpPr/>
                      <wpg:grpSpPr>
                        <a:xfrm>
                          <a:off x="0" y="0"/>
                          <a:ext cx="7117715" cy="4033740"/>
                          <a:chOff x="0" y="0"/>
                          <a:chExt cx="7117715" cy="4033740"/>
                        </a:xfrm>
                      </wpg:grpSpPr>
                      <pic:pic xmlns:pic="http://schemas.openxmlformats.org/drawingml/2006/picture">
                        <pic:nvPicPr>
                          <pic:cNvPr id="26" name="Picture 26" descr="Chart, histogram&#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17715" cy="3840480"/>
                          </a:xfrm>
                          <a:prstGeom prst="rect">
                            <a:avLst/>
                          </a:prstGeom>
                        </pic:spPr>
                      </pic:pic>
                      <wps:wsp>
                        <wps:cNvPr id="19" name="Text Box 19"/>
                        <wps:cNvSpPr txBox="1"/>
                        <wps:spPr>
                          <a:xfrm>
                            <a:off x="1207008" y="3884371"/>
                            <a:ext cx="5368972" cy="149369"/>
                          </a:xfrm>
                          <a:prstGeom prst="rect">
                            <a:avLst/>
                          </a:prstGeom>
                          <a:solidFill>
                            <a:prstClr val="white"/>
                          </a:solidFill>
                          <a:ln>
                            <a:noFill/>
                          </a:ln>
                        </wps:spPr>
                        <wps:txbx>
                          <w:txbxContent>
                            <w:p w14:paraId="3AF282A1" w14:textId="5E1DCAA1" w:rsidR="00353346" w:rsidRPr="00353346" w:rsidRDefault="00190F2A" w:rsidP="00353346">
                              <w:pPr>
                                <w:pStyle w:val="Caption"/>
                                <w:bidi/>
                                <w:jc w:val="center"/>
                              </w:pPr>
                              <w:bookmarkStart w:id="38" w:name="_Toc90736824"/>
                              <w:bookmarkStart w:id="39" w:name="_Toc90816400"/>
                              <w:r>
                                <w:rPr>
                                  <w:rtl/>
                                </w:rPr>
                                <w:t xml:space="preserve">איור </w:t>
                              </w:r>
                              <w:fldSimple w:instr=" SEQ איור \* ARABIC ">
                                <w:r w:rsidR="00A57423">
                                  <w:rPr>
                                    <w:noProof/>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C457EB" id="Group 29" o:spid="_x0000_s1044" style="position:absolute;left:0;text-align:left;margin-left:-51.95pt;margin-top:369.75pt;width:560.45pt;height:317.6pt;z-index:251672576" coordsize="71177,4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">
                <v:shape id="Picture 26" o:spid="_x0000_s1045" type="#_x0000_t75" alt="Chart, histogram&#10;&#10;Description automatically generated" style="position:absolute;width:71177;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">
                  <v:imagedata r:id="rId42" o:title="Chart, histogram&#10;&#10;Description automatically generated"/>
                </v:shape>
                <v:shape id="Text Box 19" o:spid="_x0000_s1046" type="#_x0000_t202" style="position:absolute;left:12070;top:38843;width:5368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AF282A1" w14:textId="5E1DCAA1" w:rsidR="00353346" w:rsidRPr="00353346" w:rsidRDefault="00190F2A" w:rsidP="00353346">
                        <w:pPr>
                          <w:pStyle w:val="Caption"/>
                          <w:bidi/>
                          <w:jc w:val="center"/>
                        </w:pPr>
                        <w:bookmarkStart w:id="40" w:name="_Toc90736824"/>
                        <w:bookmarkStart w:id="41" w:name="_Toc90816400"/>
                        <w:r>
                          <w:rPr>
                            <w:rtl/>
                          </w:rPr>
                          <w:t xml:space="preserve">איור </w:t>
                        </w:r>
                        <w:fldSimple w:instr=" SEQ איור \* ARABIC ">
                          <w:r w:rsidR="00A57423">
                            <w:rPr>
                              <w:noProof/>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40"/>
                        <w:bookmarkEnd w:id="41"/>
                      </w:p>
                    </w:txbxContent>
                  </v:textbox>
                </v:shape>
              </v:group>
            </w:pict>
          </mc:Fallback>
        </mc:AlternateContent>
      </w:r>
      <w:r w:rsidR="00190F2A">
        <w:rPr>
          <w:color w:val="000000"/>
          <w:rtl/>
        </w:rPr>
        <w:br w:type="page"/>
      </w:r>
    </w:p>
    <w:p w14:paraId="6C7C6EC7" w14:textId="1ED84C35" w:rsidR="0060550A" w:rsidRDefault="00353346" w:rsidP="00353346">
      <w:pPr>
        <w:pBdr>
          <w:top w:val="nil"/>
          <w:left w:val="nil"/>
          <w:bottom w:val="nil"/>
          <w:right w:val="nil"/>
          <w:between w:val="nil"/>
        </w:pBdr>
        <w:bidi/>
        <w:spacing w:after="0"/>
        <w:rPr>
          <w:color w:val="000000"/>
          <w:rtl/>
        </w:rPr>
      </w:pPr>
      <w:r>
        <w:rPr>
          <w:rFonts w:hint="cs"/>
          <w:noProof/>
          <w:color w:val="000000"/>
          <w:rtl/>
          <w:lang w:val="he-IL"/>
        </w:rPr>
        <w:lastRenderedPageBreak/>
        <mc:AlternateContent>
          <mc:Choice Requires="wpg">
            <w:drawing>
              <wp:anchor distT="0" distB="0" distL="114300" distR="114300" simplePos="0" relativeHeight="251678720" behindDoc="0" locked="0" layoutInCell="1" allowOverlap="1" wp14:anchorId="2BD0293C" wp14:editId="723E630C">
                <wp:simplePos x="0" y="0"/>
                <wp:positionH relativeFrom="column">
                  <wp:posOffset>-469875</wp:posOffset>
                </wp:positionH>
                <wp:positionV relativeFrom="paragraph">
                  <wp:posOffset>407010</wp:posOffset>
                </wp:positionV>
                <wp:extent cx="6415405" cy="3652850"/>
                <wp:effectExtent l="0" t="0" r="4445" b="5080"/>
                <wp:wrapTopAndBottom/>
                <wp:docPr id="31" name="Group 31"/>
                <wp:cNvGraphicFramePr/>
                <a:graphic xmlns:a="http://schemas.openxmlformats.org/drawingml/2006/main">
                  <a:graphicData uri="http://schemas.microsoft.com/office/word/2010/wordprocessingGroup">
                    <wpg:wgp>
                      <wpg:cNvGrpSpPr/>
                      <wpg:grpSpPr>
                        <a:xfrm>
                          <a:off x="0" y="0"/>
                          <a:ext cx="6415405" cy="3652850"/>
                          <a:chOff x="0" y="0"/>
                          <a:chExt cx="6415405" cy="3652850"/>
                        </a:xfrm>
                      </wpg:grpSpPr>
                      <pic:pic xmlns:pic="http://schemas.openxmlformats.org/drawingml/2006/picture">
                        <pic:nvPicPr>
                          <pic:cNvPr id="23" name="Picture 23" descr="Chart, histogram&#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15405" cy="3484880"/>
                          </a:xfrm>
                          <a:prstGeom prst="rect">
                            <a:avLst/>
                          </a:prstGeom>
                        </pic:spPr>
                      </pic:pic>
                      <wps:wsp>
                        <wps:cNvPr id="30" name="Text Box 30"/>
                        <wps:cNvSpPr txBox="1"/>
                        <wps:spPr>
                          <a:xfrm>
                            <a:off x="1221639" y="3482035"/>
                            <a:ext cx="4630420" cy="170815"/>
                          </a:xfrm>
                          <a:prstGeom prst="rect">
                            <a:avLst/>
                          </a:prstGeom>
                          <a:solidFill>
                            <a:prstClr val="white"/>
                          </a:solidFill>
                          <a:ln>
                            <a:noFill/>
                          </a:ln>
                        </wps:spPr>
                        <wps:txbx>
                          <w:txbxContent>
                            <w:p w14:paraId="3AE501F8" w14:textId="20652948" w:rsidR="00353346" w:rsidRPr="002F1975" w:rsidRDefault="00353346" w:rsidP="00353346">
                              <w:pPr>
                                <w:pStyle w:val="Caption"/>
                                <w:bidi/>
                                <w:jc w:val="center"/>
                                <w:rPr>
                                  <w:color w:val="000000"/>
                                </w:rPr>
                              </w:pPr>
                              <w:bookmarkStart w:id="42" w:name="_Toc90736825"/>
                              <w:bookmarkStart w:id="43" w:name="_Toc90816401"/>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8</w:t>
                              </w:r>
                              <w:r w:rsidR="00036097">
                                <w:rPr>
                                  <w:noProof/>
                                </w:rPr>
                                <w:fldChar w:fldCharType="end"/>
                              </w:r>
                              <w:r>
                                <w:rPr>
                                  <w:rFonts w:hint="cs"/>
                                  <w:rtl/>
                                </w:rPr>
                                <w:t xml:space="preserve"> </w:t>
                              </w:r>
                              <w:r>
                                <w:rPr>
                                  <w:rtl/>
                                </w:rPr>
                                <w:t>–</w:t>
                              </w:r>
                              <w:r>
                                <w:rPr>
                                  <w:rFonts w:hint="cs"/>
                                  <w:rtl/>
                                </w:rPr>
                                <w:t xml:space="preserve"> תצוגה חודשית של חודש ינואר</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0293C" id="Group 31" o:spid="_x0000_s1047" style="position:absolute;left:0;text-align:left;margin-left:-37pt;margin-top:32.05pt;width:505.15pt;height:287.65pt;z-index:251678720" coordsize="64154,3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">
                <v:shape id="Picture 23" o:spid="_x0000_s1048" type="#_x0000_t75" alt="Chart, histogram&#10;&#10;Description automatically generated" style="position:absolute;width:64154;height:3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">
                  <v:imagedata r:id="rId44" o:title="Chart, histogram&#10;&#10;Description automatically generated"/>
                </v:shape>
                <v:shape id="Text Box 30" o:spid="_x0000_s1049" type="#_x0000_t202" style="position:absolute;left:12216;top:34820;width:4630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3AE501F8" w14:textId="20652948" w:rsidR="00353346" w:rsidRPr="002F1975" w:rsidRDefault="00353346" w:rsidP="00353346">
                        <w:pPr>
                          <w:pStyle w:val="Caption"/>
                          <w:bidi/>
                          <w:jc w:val="center"/>
                          <w:rPr>
                            <w:color w:val="000000"/>
                          </w:rPr>
                        </w:pPr>
                        <w:bookmarkStart w:id="44" w:name="_Toc90736825"/>
                        <w:bookmarkStart w:id="45" w:name="_Toc90816401"/>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8</w:t>
                        </w:r>
                        <w:r w:rsidR="00036097">
                          <w:rPr>
                            <w:noProof/>
                          </w:rPr>
                          <w:fldChar w:fldCharType="end"/>
                        </w:r>
                        <w:r>
                          <w:rPr>
                            <w:rFonts w:hint="cs"/>
                            <w:rtl/>
                          </w:rPr>
                          <w:t xml:space="preserve"> </w:t>
                        </w:r>
                        <w:r>
                          <w:rPr>
                            <w:rtl/>
                          </w:rPr>
                          <w:t>–</w:t>
                        </w:r>
                        <w:r>
                          <w:rPr>
                            <w:rFonts w:hint="cs"/>
                            <w:rtl/>
                          </w:rPr>
                          <w:t xml:space="preserve"> תצוגה חודשית של חודש ינואר</w:t>
                        </w:r>
                        <w:bookmarkEnd w:id="44"/>
                        <w:bookmarkEnd w:id="45"/>
                      </w:p>
                    </w:txbxContent>
                  </v:textbox>
                </v:shape>
                <w10:wrap type="topAndBottom"/>
              </v:group>
            </w:pict>
          </mc:Fallback>
        </mc:AlternateContent>
      </w:r>
      <w:r w:rsidR="0060550A">
        <w:rPr>
          <w:rFonts w:hint="cs"/>
          <w:color w:val="000000"/>
          <w:rtl/>
        </w:rPr>
        <w:t xml:space="preserve">במידה ורוצים להתמקד בחודש מסוים, </w:t>
      </w:r>
      <w:r w:rsidR="00E06EFB">
        <w:rPr>
          <w:rFonts w:hint="cs"/>
          <w:color w:val="000000"/>
          <w:rtl/>
        </w:rPr>
        <w:t>ניתן לעשות זאת</w:t>
      </w:r>
      <w:r w:rsidR="0060550A">
        <w:rPr>
          <w:rFonts w:hint="cs"/>
          <w:color w:val="000000"/>
          <w:rtl/>
        </w:rPr>
        <w:t xml:space="preserve"> על ידי לחיצה על שם החודש בציר ה-</w:t>
      </w:r>
      <w:r w:rsidR="0060550A">
        <w:rPr>
          <w:rFonts w:hint="cs"/>
          <w:color w:val="000000"/>
        </w:rPr>
        <w:t>X</w:t>
      </w:r>
      <w:r w:rsidR="0060550A">
        <w:rPr>
          <w:rFonts w:hint="cs"/>
          <w:color w:val="000000"/>
          <w:rtl/>
        </w:rPr>
        <w:t>. תצוגה של חודש מסוים תיראה כך</w:t>
      </w:r>
      <w:r w:rsidR="00C4099B">
        <w:rPr>
          <w:rFonts w:hint="cs"/>
          <w:color w:val="000000"/>
          <w:rtl/>
        </w:rPr>
        <w:t>-</w:t>
      </w:r>
      <w:r w:rsidR="0060550A">
        <w:rPr>
          <w:rFonts w:hint="cs"/>
          <w:color w:val="000000"/>
          <w:rtl/>
        </w:rPr>
        <w:t>:</w:t>
      </w:r>
    </w:p>
    <w:p w14:paraId="2AC3E167" w14:textId="7B54D25F" w:rsidR="00DC1C7A" w:rsidRDefault="00C4099B" w:rsidP="00152E55">
      <w:pPr>
        <w:bidi/>
        <w:rPr>
          <w:rtl/>
        </w:rPr>
      </w:pPr>
      <w:r>
        <w:rPr>
          <w:rFonts w:hint="cs"/>
          <w:color w:val="000000"/>
          <w:rtl/>
        </w:rPr>
        <w:t>כל האינטראקטיביו</w:t>
      </w:r>
      <w:r>
        <w:rPr>
          <w:rFonts w:hint="eastAsia"/>
          <w:color w:val="000000"/>
          <w:rtl/>
        </w:rPr>
        <w:t>ת</w:t>
      </w:r>
      <w:r>
        <w:rPr>
          <w:rFonts w:hint="cs"/>
          <w:color w:val="000000"/>
          <w:rtl/>
        </w:rPr>
        <w:t xml:space="preserve"> פועלות גם ברזולוציה חודשית וגם ברזולוציה שנתית.</w:t>
      </w:r>
      <w:r>
        <w:rPr>
          <w:rFonts w:hint="cs"/>
          <w:rtl/>
        </w:rPr>
        <w:t xml:space="preserve"> </w:t>
      </w:r>
      <w:r w:rsidR="00152E55">
        <w:rPr>
          <w:rFonts w:hint="cs"/>
          <w:rtl/>
        </w:rPr>
        <w:t xml:space="preserve">לחזרה לתצוגה שנתית, ניתן ללחוץ על </w:t>
      </w:r>
      <w:r w:rsidR="00152E55">
        <w:rPr>
          <w:lang w:val="en-US"/>
        </w:rPr>
        <w:t>Full Year View</w:t>
      </w:r>
      <w:r w:rsidR="00152E55">
        <w:rPr>
          <w:rFonts w:hint="cs"/>
          <w:rtl/>
        </w:rPr>
        <w:t xml:space="preserve"> </w:t>
      </w:r>
      <w:r>
        <w:rPr>
          <w:rFonts w:hint="cs"/>
          <w:rtl/>
        </w:rPr>
        <w:t>בפאנל השליטה</w:t>
      </w:r>
      <w:r w:rsidR="00152E55">
        <w:rPr>
          <w:rFonts w:hint="cs"/>
          <w:rtl/>
        </w:rPr>
        <w:t xml:space="preserve"> למטה.</w:t>
      </w:r>
      <w:r>
        <w:rPr>
          <w:rFonts w:hint="cs"/>
          <w:rtl/>
        </w:rPr>
        <w:t xml:space="preserve"> </w:t>
      </w:r>
    </w:p>
    <w:p w14:paraId="49A09D63" w14:textId="3C815E74" w:rsidR="00A439CB" w:rsidRDefault="00DC1C7A" w:rsidP="00DC1C7A">
      <w:pPr>
        <w:bidi/>
        <w:rPr>
          <w:rtl/>
        </w:rPr>
      </w:pPr>
      <w:r>
        <w:rPr>
          <w:noProof/>
          <w:color w:val="000000"/>
        </w:rPr>
        <mc:AlternateContent>
          <mc:Choice Requires="wpg">
            <w:drawing>
              <wp:anchor distT="0" distB="0" distL="114300" distR="114300" simplePos="0" relativeHeight="251682816" behindDoc="0" locked="0" layoutInCell="1" allowOverlap="1" wp14:anchorId="3ECC5FCE" wp14:editId="5E6AC223">
                <wp:simplePos x="0" y="0"/>
                <wp:positionH relativeFrom="column">
                  <wp:posOffset>-599236</wp:posOffset>
                </wp:positionH>
                <wp:positionV relativeFrom="paragraph">
                  <wp:posOffset>163830</wp:posOffset>
                </wp:positionV>
                <wp:extent cx="6888480" cy="3935578"/>
                <wp:effectExtent l="0" t="0" r="7620" b="8255"/>
                <wp:wrapNone/>
                <wp:docPr id="34" name="Group 34"/>
                <wp:cNvGraphicFramePr/>
                <a:graphic xmlns:a="http://schemas.openxmlformats.org/drawingml/2006/main">
                  <a:graphicData uri="http://schemas.microsoft.com/office/word/2010/wordprocessingGroup">
                    <wpg:wgp>
                      <wpg:cNvGrpSpPr/>
                      <wpg:grpSpPr>
                        <a:xfrm>
                          <a:off x="0" y="0"/>
                          <a:ext cx="6888480" cy="3935578"/>
                          <a:chOff x="0" y="0"/>
                          <a:chExt cx="6888480" cy="3935578"/>
                        </a:xfrm>
                      </wpg:grpSpPr>
                      <pic:pic xmlns:pic="http://schemas.openxmlformats.org/drawingml/2006/picture">
                        <pic:nvPicPr>
                          <pic:cNvPr id="32" name="Picture 32" descr="Chart, histogram&#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88480" cy="3752215"/>
                          </a:xfrm>
                          <a:prstGeom prst="rect">
                            <a:avLst/>
                          </a:prstGeom>
                        </pic:spPr>
                      </pic:pic>
                      <wps:wsp>
                        <wps:cNvPr id="33" name="Text Box 33"/>
                        <wps:cNvSpPr txBox="1"/>
                        <wps:spPr>
                          <a:xfrm>
                            <a:off x="987552" y="3752698"/>
                            <a:ext cx="5235245" cy="182880"/>
                          </a:xfrm>
                          <a:prstGeom prst="rect">
                            <a:avLst/>
                          </a:prstGeom>
                          <a:solidFill>
                            <a:prstClr val="white"/>
                          </a:solidFill>
                          <a:ln>
                            <a:noFill/>
                          </a:ln>
                        </wps:spPr>
                        <wps:txbx>
                          <w:txbxContent>
                            <w:p w14:paraId="4EA4D859" w14:textId="7C116625" w:rsidR="00E20AFA" w:rsidRPr="00ED1FC5" w:rsidRDefault="00E20AFA" w:rsidP="00E20AFA">
                              <w:pPr>
                                <w:pStyle w:val="Caption"/>
                                <w:bidi/>
                                <w:jc w:val="center"/>
                              </w:pPr>
                              <w:bookmarkStart w:id="46" w:name="_Toc90736826"/>
                              <w:bookmarkStart w:id="47" w:name="_Toc90816402"/>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9</w:t>
                              </w:r>
                              <w:r w:rsidR="00036097">
                                <w:rPr>
                                  <w:noProof/>
                                </w:rPr>
                                <w:fldChar w:fldCharType="end"/>
                              </w:r>
                              <w:r>
                                <w:rPr>
                                  <w:rFonts w:hint="cs"/>
                                  <w:rtl/>
                                </w:rPr>
                                <w:t xml:space="preserve"> </w:t>
                              </w:r>
                              <w:r>
                                <w:rPr>
                                  <w:rtl/>
                                </w:rPr>
                                <w:t>–</w:t>
                              </w:r>
                              <w:r>
                                <w:rPr>
                                  <w:rFonts w:hint="cs"/>
                                  <w:rtl/>
                                </w:rPr>
                                <w:t xml:space="preserve"> בחירה של שטח באמצעות הגלילה בצד ימין</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CC5FCE" id="Group 34" o:spid="_x0000_s1050" style="position:absolute;left:0;text-align:left;margin-left:-47.2pt;margin-top:12.9pt;width:542.4pt;height:309.9pt;z-index:251682816" coordsize="68884,3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">
                <v:shape id="Picture 32" o:spid="_x0000_s1051" type="#_x0000_t75" alt="Chart, histogram&#10;&#10;Description automatically generated" style="position:absolute;width:6888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">
                  <v:imagedata r:id="rId46" o:title="Chart, histogram&#10;&#10;Description automatically generated"/>
                </v:shape>
                <v:shape id="Text Box 33" o:spid="_x0000_s1052" type="#_x0000_t202" style="position:absolute;left:9875;top:37526;width:5235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EA4D859" w14:textId="7C116625" w:rsidR="00E20AFA" w:rsidRPr="00ED1FC5" w:rsidRDefault="00E20AFA" w:rsidP="00E20AFA">
                        <w:pPr>
                          <w:pStyle w:val="Caption"/>
                          <w:bidi/>
                          <w:jc w:val="center"/>
                        </w:pPr>
                        <w:bookmarkStart w:id="48" w:name="_Toc90736826"/>
                        <w:bookmarkStart w:id="49" w:name="_Toc90816402"/>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9</w:t>
                        </w:r>
                        <w:r w:rsidR="00036097">
                          <w:rPr>
                            <w:noProof/>
                          </w:rPr>
                          <w:fldChar w:fldCharType="end"/>
                        </w:r>
                        <w:r>
                          <w:rPr>
                            <w:rFonts w:hint="cs"/>
                            <w:rtl/>
                          </w:rPr>
                          <w:t xml:space="preserve"> </w:t>
                        </w:r>
                        <w:r>
                          <w:rPr>
                            <w:rtl/>
                          </w:rPr>
                          <w:t>–</w:t>
                        </w:r>
                        <w:r>
                          <w:rPr>
                            <w:rFonts w:hint="cs"/>
                            <w:rtl/>
                          </w:rPr>
                          <w:t xml:space="preserve"> בחירה של שטח באמצעות הגלילה בצד ימין</w:t>
                        </w:r>
                        <w:bookmarkEnd w:id="48"/>
                        <w:bookmarkEnd w:id="49"/>
                      </w:p>
                    </w:txbxContent>
                  </v:textbox>
                </v:shape>
              </v:group>
            </w:pict>
          </mc:Fallback>
        </mc:AlternateContent>
      </w:r>
      <w:r>
        <w:rPr>
          <w:rFonts w:hint="cs"/>
          <w:rtl/>
        </w:rPr>
        <w:t xml:space="preserve">באיור </w:t>
      </w:r>
      <w:r w:rsidR="00C4099B">
        <w:rPr>
          <w:rFonts w:hint="cs"/>
          <w:rtl/>
        </w:rPr>
        <w:t xml:space="preserve">מטה </w:t>
      </w:r>
      <w:r>
        <w:rPr>
          <w:rFonts w:hint="cs"/>
          <w:rtl/>
        </w:rPr>
        <w:t>ניתן לראות בחירה של שטח מתוך הגלילה:</w:t>
      </w:r>
      <w:r w:rsidR="00A439CB">
        <w:rPr>
          <w:rtl/>
        </w:rPr>
        <w:br w:type="page"/>
      </w:r>
    </w:p>
    <w:p w14:paraId="46D4F91E" w14:textId="4942FFE5" w:rsidR="00B57807" w:rsidRDefault="0044606D" w:rsidP="00A35E72">
      <w:pPr>
        <w:pStyle w:val="Heading2"/>
        <w:bidi/>
      </w:pPr>
      <w:bookmarkStart w:id="50" w:name="_Toc90816273"/>
      <w:r>
        <w:rPr>
          <w:rtl/>
        </w:rPr>
        <w:lastRenderedPageBreak/>
        <w:t>התפלגות ייצור חשמל בין הסקטורים השונים לאורך השנים</w:t>
      </w:r>
      <w:bookmarkEnd w:id="50"/>
    </w:p>
    <w:p w14:paraId="7365DEBE" w14:textId="38182B35"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אנחנו רוצים להראות כיצד מתפלג ייצור החשמל בין הסקטורים השונים, לאורך זמן. </w:t>
      </w:r>
      <w:proofErr w:type="spellStart"/>
      <w:r>
        <w:rPr>
          <w:color w:val="000000"/>
          <w:rtl/>
        </w:rPr>
        <w:t>בויזואליזציה</w:t>
      </w:r>
      <w:proofErr w:type="spellEnd"/>
      <w:r>
        <w:rPr>
          <w:color w:val="000000"/>
          <w:rtl/>
        </w:rPr>
        <w:t xml:space="preserve"> שלנו נציג שני דברים עיקריים: הראשון הוא ההתפלגות בכל שנה, והשני הוא מגמות הצריכה של הסקטורים לאורך השנים.</w:t>
      </w:r>
    </w:p>
    <w:p w14:paraId="261F1FFA" w14:textId="287F0B2A" w:rsidR="00B57807" w:rsidRDefault="0044606D">
      <w:pPr>
        <w:numPr>
          <w:ilvl w:val="0"/>
          <w:numId w:val="2"/>
        </w:numPr>
        <w:pBdr>
          <w:top w:val="nil"/>
          <w:left w:val="nil"/>
          <w:bottom w:val="nil"/>
          <w:right w:val="nil"/>
          <w:between w:val="nil"/>
        </w:pBdr>
        <w:bidi/>
        <w:spacing w:after="0"/>
        <w:rPr>
          <w:b/>
          <w:color w:val="000000"/>
        </w:rPr>
      </w:pPr>
      <w:r w:rsidRPr="005048C8">
        <w:rPr>
          <w:bCs/>
          <w:color w:val="000000"/>
          <w:rtl/>
        </w:rPr>
        <w:t>למה:</w:t>
      </w:r>
      <w:r>
        <w:rPr>
          <w:b/>
          <w:color w:val="000000"/>
          <w:rtl/>
        </w:rPr>
        <w:t xml:space="preserve"> </w:t>
      </w:r>
      <w:r>
        <w:rPr>
          <w:color w:val="000000"/>
          <w:rtl/>
        </w:rPr>
        <w:t>צריכת האנרגיה היא גורם משמעותי מאד בפליטות פחמניות. על מנת לצמצם בפליטות וגם על מנת להתייעל אנרגטית, יש צורך להבין מהן מגמות הצריכה של הסקטורים. אם נוכל להראות את התפלגות הצריכה ואת המגמות בהתפלגות זו לאורך השנים, נוכל לראות אילו סקטורים מבצעים התייעלות אנרגטית ואילו סקטורים דווקא צורכים יותר אנרגיה לאורך השנים.</w:t>
      </w:r>
    </w:p>
    <w:p w14:paraId="131A8487" w14:textId="052D1B29" w:rsidR="00B57807" w:rsidRDefault="0044606D" w:rsidP="00650440">
      <w:pPr>
        <w:pBdr>
          <w:top w:val="nil"/>
          <w:left w:val="nil"/>
          <w:bottom w:val="nil"/>
          <w:right w:val="nil"/>
          <w:between w:val="nil"/>
        </w:pBdr>
        <w:bidi/>
        <w:ind w:left="1080"/>
        <w:rPr>
          <w:color w:val="000000"/>
          <w:rtl/>
        </w:rPr>
      </w:pPr>
      <w:r>
        <w:rPr>
          <w:color w:val="000000"/>
          <w:rtl/>
        </w:rPr>
        <w:t>ויזואליזציה זו תוכל למקד משאבים שנועדו להתייעלות אנרגטית בסקטורים שאכן צריכים דחיפת מאמץ לכיוון הזה.</w:t>
      </w:r>
    </w:p>
    <w:p w14:paraId="39C96E0D" w14:textId="5323AE4A" w:rsidR="00B02DAC" w:rsidRPr="0085615F" w:rsidRDefault="00B02DAC" w:rsidP="00B02DAC">
      <w:pPr>
        <w:pStyle w:val="ListParagraph"/>
        <w:numPr>
          <w:ilvl w:val="0"/>
          <w:numId w:val="9"/>
        </w:numPr>
        <w:pBdr>
          <w:top w:val="nil"/>
          <w:left w:val="nil"/>
          <w:bottom w:val="nil"/>
          <w:right w:val="nil"/>
          <w:between w:val="nil"/>
        </w:pBdr>
        <w:bidi/>
        <w:rPr>
          <w:color w:val="000000"/>
        </w:rPr>
      </w:pPr>
      <w:r>
        <w:rPr>
          <w:rFonts w:hint="cs"/>
          <w:b/>
          <w:bCs/>
          <w:color w:val="000000"/>
          <w:rtl/>
        </w:rPr>
        <w:t xml:space="preserve">איך: </w:t>
      </w:r>
      <w:r w:rsidR="00997F81">
        <w:rPr>
          <w:rFonts w:hint="cs"/>
          <w:b/>
          <w:color w:val="000000"/>
          <w:rtl/>
        </w:rPr>
        <w:t>בחרנו להציג גרף זה כגרף אינטראקטיבי</w:t>
      </w:r>
      <w:r w:rsidR="0085615F">
        <w:rPr>
          <w:rFonts w:hint="cs"/>
          <w:b/>
          <w:color w:val="000000"/>
          <w:rtl/>
        </w:rPr>
        <w:t>. בחרנו להראות כקשר בין שני גרפים:</w:t>
      </w:r>
    </w:p>
    <w:p w14:paraId="06020B1B" w14:textId="57806EE6" w:rsidR="0085615F" w:rsidRDefault="003B7BF3" w:rsidP="0085615F">
      <w:pPr>
        <w:pStyle w:val="ListParagraph"/>
        <w:pBdr>
          <w:top w:val="nil"/>
          <w:left w:val="nil"/>
          <w:bottom w:val="nil"/>
          <w:right w:val="nil"/>
          <w:between w:val="nil"/>
        </w:pBdr>
        <w:bidi/>
        <w:ind w:left="1080"/>
        <w:rPr>
          <w:color w:val="000000"/>
          <w:rtl/>
          <w:lang w:val="en-US"/>
        </w:rPr>
      </w:pPr>
      <w:r>
        <w:rPr>
          <w:rFonts w:hint="cs"/>
          <w:color w:val="000000"/>
          <w:rtl/>
        </w:rPr>
        <w:t>בפאנל השמאלי</w:t>
      </w:r>
      <w:r w:rsidR="0085615F">
        <w:rPr>
          <w:rFonts w:hint="cs"/>
          <w:color w:val="000000"/>
          <w:rtl/>
        </w:rPr>
        <w:t>, ניתן לראות את הצריכה על פי סקטורים באמצעו</w:t>
      </w:r>
      <w:r w:rsidR="0085615F">
        <w:rPr>
          <w:rFonts w:hint="eastAsia"/>
          <w:color w:val="000000"/>
          <w:rtl/>
        </w:rPr>
        <w:t>ת</w:t>
      </w:r>
      <w:r w:rsidR="0085615F">
        <w:rPr>
          <w:rFonts w:hint="cs"/>
          <w:color w:val="000000"/>
          <w:rtl/>
        </w:rPr>
        <w:t xml:space="preserve"> </w:t>
      </w:r>
      <w:r w:rsidR="0085615F">
        <w:rPr>
          <w:color w:val="000000"/>
          <w:lang w:val="en-US"/>
        </w:rPr>
        <w:t>Stacked Bar Chart</w:t>
      </w:r>
      <w:r w:rsidR="0085615F">
        <w:rPr>
          <w:rFonts w:hint="cs"/>
          <w:color w:val="000000"/>
          <w:rtl/>
          <w:lang w:val="en-US"/>
        </w:rPr>
        <w:t>, עבור השנים 2017-2020.</w:t>
      </w:r>
    </w:p>
    <w:p w14:paraId="14B44EF7" w14:textId="36BC9E56"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lang w:val="en-US"/>
        </w:rPr>
        <w:t>כאשר לוחצים על אחד הסקטורים</w:t>
      </w:r>
      <w:r w:rsidR="006938DB">
        <w:rPr>
          <w:rFonts w:hint="cs"/>
          <w:color w:val="000000"/>
          <w:rtl/>
          <w:lang w:val="en-US"/>
        </w:rPr>
        <w:t xml:space="preserve"> בפאנל השמאלי</w:t>
      </w:r>
      <w:r>
        <w:rPr>
          <w:rFonts w:hint="cs"/>
          <w:color w:val="000000"/>
          <w:rtl/>
          <w:lang w:val="en-US"/>
        </w:rPr>
        <w:t xml:space="preserve"> </w:t>
      </w:r>
      <w:r w:rsidR="006938DB">
        <w:rPr>
          <w:rFonts w:hint="cs"/>
          <w:color w:val="000000"/>
          <w:rtl/>
          <w:lang w:val="en-US"/>
        </w:rPr>
        <w:t>(</w:t>
      </w:r>
      <w:r>
        <w:rPr>
          <w:rFonts w:hint="cs"/>
          <w:color w:val="000000"/>
          <w:rtl/>
          <w:lang w:val="en-US"/>
        </w:rPr>
        <w:t>בכל שנה</w:t>
      </w:r>
      <w:r w:rsidR="006938DB">
        <w:rPr>
          <w:rFonts w:hint="cs"/>
          <w:color w:val="000000"/>
          <w:rtl/>
          <w:lang w:val="en-US"/>
        </w:rPr>
        <w:t>)</w:t>
      </w:r>
      <w:r>
        <w:rPr>
          <w:rFonts w:hint="cs"/>
          <w:color w:val="000000"/>
          <w:rtl/>
          <w:lang w:val="en-US"/>
        </w:rPr>
        <w:t>, ניתן לראות את מגמ</w:t>
      </w:r>
      <w:r w:rsidR="006938DB">
        <w:rPr>
          <w:rFonts w:hint="cs"/>
          <w:color w:val="000000"/>
          <w:rtl/>
          <w:lang w:val="en-US"/>
        </w:rPr>
        <w:t>ת</w:t>
      </w:r>
      <w:r>
        <w:rPr>
          <w:rFonts w:hint="cs"/>
          <w:color w:val="000000"/>
          <w:rtl/>
          <w:lang w:val="en-US"/>
        </w:rPr>
        <w:t xml:space="preserve"> הצריכה של אותו הסקטור לאורך השנים.</w:t>
      </w:r>
    </w:p>
    <w:p w14:paraId="2A7D17A6" w14:textId="3F3422C5" w:rsidR="004E31BA" w:rsidRDefault="0085615F" w:rsidP="004E31BA">
      <w:pPr>
        <w:pStyle w:val="ListParagraph"/>
        <w:pBdr>
          <w:top w:val="nil"/>
          <w:left w:val="nil"/>
          <w:bottom w:val="nil"/>
          <w:right w:val="nil"/>
          <w:between w:val="nil"/>
        </w:pBdr>
        <w:bidi/>
        <w:ind w:left="1080"/>
        <w:rPr>
          <w:color w:val="000000"/>
          <w:rtl/>
        </w:rPr>
      </w:pPr>
      <w:r>
        <w:rPr>
          <w:rFonts w:hint="cs"/>
          <w:color w:val="000000"/>
          <w:rtl/>
        </w:rPr>
        <w:t xml:space="preserve">ניתן </w:t>
      </w:r>
      <w:r w:rsidR="006938DB">
        <w:rPr>
          <w:rFonts w:hint="cs"/>
          <w:color w:val="000000"/>
          <w:rtl/>
        </w:rPr>
        <w:t>לצפות בכל</w:t>
      </w:r>
      <w:r>
        <w:rPr>
          <w:rFonts w:hint="cs"/>
          <w:color w:val="000000"/>
          <w:rtl/>
        </w:rPr>
        <w:t xml:space="preserve"> סקטור בנפרד</w:t>
      </w:r>
      <w:r w:rsidR="006938DB">
        <w:rPr>
          <w:rFonts w:hint="cs"/>
          <w:color w:val="000000"/>
          <w:rtl/>
        </w:rPr>
        <w:t xml:space="preserve"> או</w:t>
      </w:r>
      <w:r>
        <w:rPr>
          <w:rFonts w:hint="cs"/>
          <w:color w:val="000000"/>
          <w:rtl/>
        </w:rPr>
        <w:t xml:space="preserve"> על ידי לחיצה על </w:t>
      </w:r>
      <w:r>
        <w:rPr>
          <w:color w:val="000000"/>
          <w:lang w:val="en-US"/>
        </w:rPr>
        <w:t>compare</w:t>
      </w:r>
      <w:r>
        <w:rPr>
          <w:rFonts w:hint="cs"/>
          <w:color w:val="000000"/>
          <w:rtl/>
        </w:rPr>
        <w:t xml:space="preserve"> לראות מספר סקטורים יחד (כאשר הכפתור מסומן באדום, נראה כל סקטור בנפרד. כאשר הכפתור מסומן בירוק, נראה השוואה של כל </w:t>
      </w:r>
      <w:r w:rsidR="006938DB">
        <w:rPr>
          <w:rFonts w:hint="cs"/>
          <w:color w:val="000000"/>
          <w:rtl/>
        </w:rPr>
        <w:t>ה</w:t>
      </w:r>
      <w:r>
        <w:rPr>
          <w:rFonts w:hint="cs"/>
          <w:color w:val="000000"/>
          <w:rtl/>
        </w:rPr>
        <w:t>סקטור</w:t>
      </w:r>
      <w:r w:rsidR="006938DB">
        <w:rPr>
          <w:rFonts w:hint="cs"/>
          <w:color w:val="000000"/>
          <w:rtl/>
        </w:rPr>
        <w:t>ים</w:t>
      </w:r>
      <w:r>
        <w:rPr>
          <w:rFonts w:hint="cs"/>
          <w:color w:val="000000"/>
          <w:rtl/>
        </w:rPr>
        <w:t xml:space="preserve"> שנבחר).</w:t>
      </w:r>
    </w:p>
    <w:p w14:paraId="41858597" w14:textId="0C1254AE" w:rsidR="004E31BA" w:rsidRDefault="004E31BA">
      <w:pPr>
        <w:rPr>
          <w:color w:val="000000"/>
          <w:rtl/>
        </w:rPr>
      </w:pPr>
      <w:r>
        <w:rPr>
          <w:noProof/>
          <w:color w:val="000000"/>
          <w:rtl/>
          <w:lang w:val="he-IL"/>
        </w:rPr>
        <mc:AlternateContent>
          <mc:Choice Requires="wpg">
            <w:drawing>
              <wp:anchor distT="0" distB="0" distL="114300" distR="114300" simplePos="0" relativeHeight="251686912" behindDoc="0" locked="0" layoutInCell="1" allowOverlap="1" wp14:anchorId="36474345" wp14:editId="40A69F71">
                <wp:simplePos x="0" y="0"/>
                <wp:positionH relativeFrom="column">
                  <wp:posOffset>-733222</wp:posOffset>
                </wp:positionH>
                <wp:positionV relativeFrom="paragraph">
                  <wp:posOffset>142926</wp:posOffset>
                </wp:positionV>
                <wp:extent cx="7007860" cy="4052621"/>
                <wp:effectExtent l="0" t="0" r="2540" b="5080"/>
                <wp:wrapNone/>
                <wp:docPr id="37" name="Group 37"/>
                <wp:cNvGraphicFramePr/>
                <a:graphic xmlns:a="http://schemas.openxmlformats.org/drawingml/2006/main">
                  <a:graphicData uri="http://schemas.microsoft.com/office/word/2010/wordprocessingGroup">
                    <wpg:wgp>
                      <wpg:cNvGrpSpPr/>
                      <wpg:grpSpPr>
                        <a:xfrm>
                          <a:off x="0" y="0"/>
                          <a:ext cx="7007860" cy="4052621"/>
                          <a:chOff x="0" y="0"/>
                          <a:chExt cx="7007860" cy="4052621"/>
                        </a:xfrm>
                      </wpg:grpSpPr>
                      <pic:pic xmlns:pic="http://schemas.openxmlformats.org/drawingml/2006/picture">
                        <pic:nvPicPr>
                          <pic:cNvPr id="35" name="Picture 35" descr="Graphical user interface, application, table&#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07860" cy="3806825"/>
                          </a:xfrm>
                          <a:prstGeom prst="rect">
                            <a:avLst/>
                          </a:prstGeom>
                        </pic:spPr>
                      </pic:pic>
                      <wps:wsp>
                        <wps:cNvPr id="36" name="Text Box 36"/>
                        <wps:cNvSpPr txBox="1"/>
                        <wps:spPr>
                          <a:xfrm>
                            <a:off x="1455725" y="3877056"/>
                            <a:ext cx="4381703" cy="175565"/>
                          </a:xfrm>
                          <a:prstGeom prst="rect">
                            <a:avLst/>
                          </a:prstGeom>
                          <a:solidFill>
                            <a:prstClr val="white"/>
                          </a:solidFill>
                          <a:ln>
                            <a:noFill/>
                          </a:ln>
                        </wps:spPr>
                        <wps:txbx>
                          <w:txbxContent>
                            <w:p w14:paraId="21FDCEB6" w14:textId="592A4182" w:rsidR="004E31BA" w:rsidRPr="004E31BA" w:rsidRDefault="004E31BA" w:rsidP="004E31BA">
                              <w:pPr>
                                <w:pStyle w:val="Caption"/>
                                <w:bidi/>
                                <w:jc w:val="center"/>
                                <w:rPr>
                                  <w:color w:val="000000"/>
                                  <w:rtl/>
                                  <w:lang w:val="en-US"/>
                                </w:rPr>
                              </w:pPr>
                              <w:bookmarkStart w:id="51" w:name="_Toc90736827"/>
                              <w:bookmarkStart w:id="52" w:name="_Toc90816403"/>
                              <w:r>
                                <w:rPr>
                                  <w:rtl/>
                                </w:rPr>
                                <w:t>איור</w:t>
                              </w:r>
                              <w:r>
                                <w:t xml:space="preserve">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10</w:t>
                              </w:r>
                              <w:r w:rsidR="00036097">
                                <w:rPr>
                                  <w:noProof/>
                                </w:rPr>
                                <w:fldChar w:fldCharType="end"/>
                              </w:r>
                              <w:r>
                                <w:t xml:space="preserve">  </w:t>
                              </w:r>
                              <w:r>
                                <w:rPr>
                                  <w:rFonts w:hint="cs"/>
                                  <w:rtl/>
                                </w:rPr>
                                <w:t xml:space="preserve"> - המצב הראשוני של </w:t>
                              </w:r>
                              <w:proofErr w:type="spellStart"/>
                              <w:r>
                                <w:rPr>
                                  <w:rFonts w:hint="cs"/>
                                  <w:rtl/>
                                </w:rPr>
                                <w:t>הווזיואליזציה</w:t>
                              </w:r>
                              <w:bookmarkEnd w:id="51"/>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474345" id="Group 37" o:spid="_x0000_s1053" style="position:absolute;margin-left:-57.75pt;margin-top:11.25pt;width:551.8pt;height:319.1pt;z-index:251686912" coordsize="70078,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">
                <v:shape id="Picture 35" o:spid="_x0000_s1054" type="#_x0000_t75" alt="Graphical user interface, application, table&#10;&#10;Description automatically generated" style="position:absolute;width:70078;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">
                  <v:imagedata r:id="rId48" o:title="Graphical user interface, application, table&#10;&#10;Description automatically generated"/>
                </v:shape>
                <v:shape id="Text Box 36" o:spid="_x0000_s1055" type="#_x0000_t202" style="position:absolute;left:14557;top:38770;width:43817;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1FDCEB6" w14:textId="592A4182" w:rsidR="004E31BA" w:rsidRPr="004E31BA" w:rsidRDefault="004E31BA" w:rsidP="004E31BA">
                        <w:pPr>
                          <w:pStyle w:val="Caption"/>
                          <w:bidi/>
                          <w:jc w:val="center"/>
                          <w:rPr>
                            <w:color w:val="000000"/>
                            <w:rtl/>
                            <w:lang w:val="en-US"/>
                          </w:rPr>
                        </w:pPr>
                        <w:bookmarkStart w:id="53" w:name="_Toc90736827"/>
                        <w:bookmarkStart w:id="54" w:name="_Toc90816403"/>
                        <w:r>
                          <w:rPr>
                            <w:rtl/>
                          </w:rPr>
                          <w:t>איור</w:t>
                        </w:r>
                        <w:r>
                          <w:t xml:space="preserve">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10</w:t>
                        </w:r>
                        <w:r w:rsidR="00036097">
                          <w:rPr>
                            <w:noProof/>
                          </w:rPr>
                          <w:fldChar w:fldCharType="end"/>
                        </w:r>
                        <w:r>
                          <w:t xml:space="preserve">  </w:t>
                        </w:r>
                        <w:r>
                          <w:rPr>
                            <w:rFonts w:hint="cs"/>
                            <w:rtl/>
                          </w:rPr>
                          <w:t xml:space="preserve"> - המצב הראשוני של </w:t>
                        </w:r>
                        <w:proofErr w:type="spellStart"/>
                        <w:r>
                          <w:rPr>
                            <w:rFonts w:hint="cs"/>
                            <w:rtl/>
                          </w:rPr>
                          <w:t>הווזיואליזציה</w:t>
                        </w:r>
                        <w:bookmarkEnd w:id="53"/>
                        <w:bookmarkEnd w:id="54"/>
                        <w:proofErr w:type="spellEnd"/>
                      </w:p>
                    </w:txbxContent>
                  </v:textbox>
                </v:shape>
              </v:group>
            </w:pict>
          </mc:Fallback>
        </mc:AlternateContent>
      </w:r>
      <w:r>
        <w:rPr>
          <w:color w:val="000000"/>
          <w:rtl/>
        </w:rPr>
        <w:br w:type="page"/>
      </w:r>
    </w:p>
    <w:p w14:paraId="7A55A708" w14:textId="5D0DEE8A" w:rsidR="004E31BA" w:rsidRDefault="004E31BA" w:rsidP="004E31BA">
      <w:pPr>
        <w:pStyle w:val="ListParagraph"/>
        <w:pBdr>
          <w:top w:val="nil"/>
          <w:left w:val="nil"/>
          <w:bottom w:val="nil"/>
          <w:right w:val="nil"/>
          <w:between w:val="nil"/>
        </w:pBdr>
        <w:bidi/>
        <w:ind w:left="1080"/>
        <w:rPr>
          <w:color w:val="000000"/>
          <w:rtl/>
        </w:rPr>
      </w:pPr>
      <w:r>
        <w:rPr>
          <w:noProof/>
          <w:color w:val="000000"/>
          <w:rtl/>
          <w:lang w:val="he-IL"/>
        </w:rPr>
        <w:lastRenderedPageBreak/>
        <mc:AlternateContent>
          <mc:Choice Requires="wpg">
            <w:drawing>
              <wp:anchor distT="0" distB="0" distL="114300" distR="114300" simplePos="0" relativeHeight="251691008" behindDoc="0" locked="0" layoutInCell="1" allowOverlap="1" wp14:anchorId="7A8509A8" wp14:editId="533F8D03">
                <wp:simplePos x="0" y="0"/>
                <wp:positionH relativeFrom="column">
                  <wp:posOffset>-689331</wp:posOffset>
                </wp:positionH>
                <wp:positionV relativeFrom="paragraph">
                  <wp:posOffset>43891</wp:posOffset>
                </wp:positionV>
                <wp:extent cx="6806565" cy="3899002"/>
                <wp:effectExtent l="0" t="0" r="0" b="6350"/>
                <wp:wrapNone/>
                <wp:docPr id="41" name="Group 41"/>
                <wp:cNvGraphicFramePr/>
                <a:graphic xmlns:a="http://schemas.openxmlformats.org/drawingml/2006/main">
                  <a:graphicData uri="http://schemas.microsoft.com/office/word/2010/wordprocessingGroup">
                    <wpg:wgp>
                      <wpg:cNvGrpSpPr/>
                      <wpg:grpSpPr>
                        <a:xfrm>
                          <a:off x="0" y="0"/>
                          <a:ext cx="6806565" cy="3899002"/>
                          <a:chOff x="0" y="0"/>
                          <a:chExt cx="6806565" cy="3899002"/>
                        </a:xfrm>
                      </wpg:grpSpPr>
                      <pic:pic xmlns:pic="http://schemas.openxmlformats.org/drawingml/2006/picture">
                        <pic:nvPicPr>
                          <pic:cNvPr id="39" name="Picture 39" descr="Chart, line 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06565" cy="3693795"/>
                          </a:xfrm>
                          <a:prstGeom prst="rect">
                            <a:avLst/>
                          </a:prstGeom>
                        </pic:spPr>
                      </pic:pic>
                      <wps:wsp>
                        <wps:cNvPr id="40" name="Text Box 40"/>
                        <wps:cNvSpPr txBox="1"/>
                        <wps:spPr>
                          <a:xfrm>
                            <a:off x="541325" y="3752698"/>
                            <a:ext cx="5577611" cy="146304"/>
                          </a:xfrm>
                          <a:prstGeom prst="rect">
                            <a:avLst/>
                          </a:prstGeom>
                          <a:solidFill>
                            <a:prstClr val="white"/>
                          </a:solidFill>
                          <a:ln>
                            <a:noFill/>
                          </a:ln>
                        </wps:spPr>
                        <wps:txbx>
                          <w:txbxContent>
                            <w:p w14:paraId="4F8471E1" w14:textId="45CA31DC" w:rsidR="004E31BA" w:rsidRPr="00D621FA" w:rsidRDefault="004E31BA" w:rsidP="004E31BA">
                              <w:pPr>
                                <w:pStyle w:val="Caption"/>
                                <w:bidi/>
                                <w:jc w:val="center"/>
                                <w:rPr>
                                  <w:color w:val="000000"/>
                                </w:rPr>
                              </w:pPr>
                              <w:bookmarkStart w:id="55" w:name="_Toc90736828"/>
                              <w:bookmarkStart w:id="56" w:name="_Toc90816404"/>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11</w:t>
                              </w:r>
                              <w:r w:rsidR="00036097">
                                <w:rPr>
                                  <w:noProof/>
                                </w:rPr>
                                <w:fldChar w:fldCharType="end"/>
                              </w:r>
                              <w:r>
                                <w:rPr>
                                  <w:rFonts w:hint="cs"/>
                                  <w:rtl/>
                                </w:rPr>
                                <w:t xml:space="preserve"> </w:t>
                              </w:r>
                              <w:r>
                                <w:rPr>
                                  <w:rtl/>
                                </w:rPr>
                                <w:t>–</w:t>
                              </w:r>
                              <w:r>
                                <w:rPr>
                                  <w:rFonts w:hint="cs"/>
                                  <w:rtl/>
                                </w:rPr>
                                <w:t xml:space="preserve"> תצוגה של סקטור ביתי בלבד</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8509A8" id="Group 41" o:spid="_x0000_s1056" style="position:absolute;left:0;text-align:left;margin-left:-54.3pt;margin-top:3.45pt;width:535.95pt;height:307pt;z-index:251691008" coordsize="68065,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">
                <v:shape id="Picture 39" o:spid="_x0000_s1057" type="#_x0000_t75" alt="Chart, line chart&#10;&#10;Description automatically generated" style="position:absolute;width:6806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">
                  <v:imagedata r:id="rId50" o:title="Chart, line chart&#10;&#10;Description automatically generated"/>
                </v:shape>
                <v:shape id="Text Box 40" o:spid="_x0000_s1058" type="#_x0000_t202" style="position:absolute;left:5413;top:37526;width:55776;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F8471E1" w14:textId="45CA31DC" w:rsidR="004E31BA" w:rsidRPr="00D621FA" w:rsidRDefault="004E31BA" w:rsidP="004E31BA">
                        <w:pPr>
                          <w:pStyle w:val="Caption"/>
                          <w:bidi/>
                          <w:jc w:val="center"/>
                          <w:rPr>
                            <w:color w:val="000000"/>
                          </w:rPr>
                        </w:pPr>
                        <w:bookmarkStart w:id="57" w:name="_Toc90736828"/>
                        <w:bookmarkStart w:id="58" w:name="_Toc90816404"/>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11</w:t>
                        </w:r>
                        <w:r w:rsidR="00036097">
                          <w:rPr>
                            <w:noProof/>
                          </w:rPr>
                          <w:fldChar w:fldCharType="end"/>
                        </w:r>
                        <w:r>
                          <w:rPr>
                            <w:rFonts w:hint="cs"/>
                            <w:rtl/>
                          </w:rPr>
                          <w:t xml:space="preserve"> </w:t>
                        </w:r>
                        <w:r>
                          <w:rPr>
                            <w:rtl/>
                          </w:rPr>
                          <w:t>–</w:t>
                        </w:r>
                        <w:r>
                          <w:rPr>
                            <w:rFonts w:hint="cs"/>
                            <w:rtl/>
                          </w:rPr>
                          <w:t xml:space="preserve"> תצוגה של סקטור ביתי בלבד</w:t>
                        </w:r>
                        <w:bookmarkEnd w:id="57"/>
                        <w:bookmarkEnd w:id="58"/>
                      </w:p>
                    </w:txbxContent>
                  </v:textbox>
                </v:shape>
              </v:group>
            </w:pict>
          </mc:Fallback>
        </mc:AlternateContent>
      </w:r>
    </w:p>
    <w:p w14:paraId="47FDA131" w14:textId="7402450B" w:rsidR="004E31BA" w:rsidRPr="004E31BA" w:rsidRDefault="00C1725A" w:rsidP="004E31BA">
      <w:pPr>
        <w:rPr>
          <w:color w:val="000000"/>
          <w:rtl/>
        </w:rPr>
      </w:pPr>
      <w:r>
        <w:rPr>
          <w:noProof/>
          <w:color w:val="000000"/>
          <w:rtl/>
          <w:lang w:val="he-IL"/>
        </w:rPr>
        <mc:AlternateContent>
          <mc:Choice Requires="wpg">
            <w:drawing>
              <wp:anchor distT="0" distB="0" distL="114300" distR="114300" simplePos="0" relativeHeight="251695104" behindDoc="0" locked="0" layoutInCell="1" allowOverlap="1" wp14:anchorId="161FB2A2" wp14:editId="4811998F">
                <wp:simplePos x="0" y="0"/>
                <wp:positionH relativeFrom="column">
                  <wp:posOffset>-688975</wp:posOffset>
                </wp:positionH>
                <wp:positionV relativeFrom="paragraph">
                  <wp:posOffset>3825393</wp:posOffset>
                </wp:positionV>
                <wp:extent cx="7051675" cy="4052620"/>
                <wp:effectExtent l="0" t="0" r="0" b="5080"/>
                <wp:wrapNone/>
                <wp:docPr id="44" name="Group 44"/>
                <wp:cNvGraphicFramePr/>
                <a:graphic xmlns:a="http://schemas.openxmlformats.org/drawingml/2006/main">
                  <a:graphicData uri="http://schemas.microsoft.com/office/word/2010/wordprocessingGroup">
                    <wpg:wgp>
                      <wpg:cNvGrpSpPr/>
                      <wpg:grpSpPr>
                        <a:xfrm>
                          <a:off x="0" y="0"/>
                          <a:ext cx="7051675" cy="4052620"/>
                          <a:chOff x="0" y="0"/>
                          <a:chExt cx="7051675" cy="4052620"/>
                        </a:xfrm>
                      </wpg:grpSpPr>
                      <pic:pic xmlns:pic="http://schemas.openxmlformats.org/drawingml/2006/picture">
                        <pic:nvPicPr>
                          <pic:cNvPr id="42" name="Picture 42" descr="Line chart&#10;&#10;Description automatically generated with medium confidenc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51675" cy="3841115"/>
                          </a:xfrm>
                          <a:prstGeom prst="rect">
                            <a:avLst/>
                          </a:prstGeom>
                        </pic:spPr>
                      </pic:pic>
                      <wps:wsp>
                        <wps:cNvPr id="43" name="Text Box 43"/>
                        <wps:cNvSpPr txBox="1"/>
                        <wps:spPr>
                          <a:xfrm>
                            <a:off x="987552" y="3840480"/>
                            <a:ext cx="5215559" cy="212140"/>
                          </a:xfrm>
                          <a:prstGeom prst="rect">
                            <a:avLst/>
                          </a:prstGeom>
                          <a:solidFill>
                            <a:prstClr val="white"/>
                          </a:solidFill>
                          <a:ln>
                            <a:noFill/>
                          </a:ln>
                        </wps:spPr>
                        <wps:txbx>
                          <w:txbxContent>
                            <w:p w14:paraId="21844070" w14:textId="6682B7FF" w:rsidR="00C1725A" w:rsidRPr="00C1725A" w:rsidRDefault="00C1725A" w:rsidP="00D20946">
                              <w:pPr>
                                <w:pStyle w:val="Caption"/>
                                <w:bidi/>
                                <w:jc w:val="center"/>
                                <w:rPr>
                                  <w:color w:val="000000"/>
                                  <w:rtl/>
                                </w:rPr>
                              </w:pPr>
                              <w:bookmarkStart w:id="59" w:name="_Toc90736829"/>
                              <w:bookmarkStart w:id="60" w:name="_Toc90816405"/>
                              <w:r>
                                <w:rPr>
                                  <w:rtl/>
                                </w:rPr>
                                <w:t>איור</w:t>
                              </w:r>
                              <w:r w:rsidR="00D20946">
                                <w:t xml:space="preserve"> </w:t>
                              </w:r>
                              <w:r w:rsidR="00D20946">
                                <w:rPr>
                                  <w:rFonts w:hint="cs"/>
                                  <w:rtl/>
                                </w:rPr>
                                <w:t xml:space="preserve"> </w:t>
                              </w:r>
                              <w:r w:rsidR="00D20946">
                                <w:t xml:space="preserve">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12</w:t>
                              </w:r>
                              <w:bookmarkEnd w:id="59"/>
                              <w:r w:rsidR="00036097">
                                <w:rPr>
                                  <w:noProof/>
                                </w:rPr>
                                <w:fldChar w:fldCharType="end"/>
                              </w:r>
                              <w:r w:rsidR="00D20946">
                                <w:rPr>
                                  <w:rFonts w:hint="cs"/>
                                  <w:noProof/>
                                  <w:rtl/>
                                </w:rPr>
                                <w:t xml:space="preserve">- </w:t>
                              </w:r>
                              <w:r w:rsidR="00D20946">
                                <w:rPr>
                                  <w:rFonts w:hint="cs"/>
                                  <w:rtl/>
                                </w:rPr>
                                <w:t>השוואה בין סקטורים כאשר הכפתור דולק</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1FB2A2" id="Group 44" o:spid="_x0000_s1059" style="position:absolute;margin-left:-54.25pt;margin-top:301.2pt;width:555.25pt;height:319.1pt;z-index:251695104" coordsize="70516,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sIgAEA&#10;AAAAAAC6hAAYAAAAAAAAoEsIgAEAAAAAAAC6hAAY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">
                <v:shape id="Picture 42" o:spid="_x0000_s1060" type="#_x0000_t75" alt="Line chart&#10;&#10;Description automatically generated with medium confidence" style="position:absolute;width:70516;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">
                  <v:imagedata r:id="rId52" o:title="Line chart&#10;&#10;Description automatically generated with medium confidence"/>
                </v:shape>
                <v:shape id="Text Box 43" o:spid="_x0000_s1061" type="#_x0000_t202" style="position:absolute;left:9875;top:38404;width:52156;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1844070" w14:textId="6682B7FF" w:rsidR="00C1725A" w:rsidRPr="00C1725A" w:rsidRDefault="00C1725A" w:rsidP="00D20946">
                        <w:pPr>
                          <w:pStyle w:val="Caption"/>
                          <w:bidi/>
                          <w:jc w:val="center"/>
                          <w:rPr>
                            <w:color w:val="000000"/>
                            <w:rtl/>
                          </w:rPr>
                        </w:pPr>
                        <w:bookmarkStart w:id="61" w:name="_Toc90736829"/>
                        <w:bookmarkStart w:id="62" w:name="_Toc90816405"/>
                        <w:r>
                          <w:rPr>
                            <w:rtl/>
                          </w:rPr>
                          <w:t>איור</w:t>
                        </w:r>
                        <w:r w:rsidR="00D20946">
                          <w:t xml:space="preserve"> </w:t>
                        </w:r>
                        <w:r w:rsidR="00D20946">
                          <w:rPr>
                            <w:rFonts w:hint="cs"/>
                            <w:rtl/>
                          </w:rPr>
                          <w:t xml:space="preserve"> </w:t>
                        </w:r>
                        <w:r w:rsidR="00D20946">
                          <w:t xml:space="preserve">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12</w:t>
                        </w:r>
                        <w:bookmarkEnd w:id="61"/>
                        <w:r w:rsidR="00036097">
                          <w:rPr>
                            <w:noProof/>
                          </w:rPr>
                          <w:fldChar w:fldCharType="end"/>
                        </w:r>
                        <w:r w:rsidR="00D20946">
                          <w:rPr>
                            <w:rFonts w:hint="cs"/>
                            <w:noProof/>
                            <w:rtl/>
                          </w:rPr>
                          <w:t xml:space="preserve">- </w:t>
                        </w:r>
                        <w:r w:rsidR="00D20946">
                          <w:rPr>
                            <w:rFonts w:hint="cs"/>
                            <w:rtl/>
                          </w:rPr>
                          <w:t>השוואה בין סקטורים כאשר הכפתור דולק</w:t>
                        </w:r>
                        <w:bookmarkEnd w:id="62"/>
                      </w:p>
                    </w:txbxContent>
                  </v:textbox>
                </v:shape>
              </v:group>
            </w:pict>
          </mc:Fallback>
        </mc:AlternateContent>
      </w:r>
      <w:r w:rsidR="004E31BA">
        <w:rPr>
          <w:color w:val="000000"/>
          <w:rtl/>
        </w:rPr>
        <w:br w:type="page"/>
      </w:r>
    </w:p>
    <w:p w14:paraId="5AB32649" w14:textId="0D10E32C" w:rsidR="00065EF5" w:rsidRDefault="009A3434" w:rsidP="00A35E72">
      <w:pPr>
        <w:pStyle w:val="Heading2"/>
        <w:bidi/>
        <w:rPr>
          <w:rtl/>
        </w:rPr>
      </w:pPr>
      <w:bookmarkStart w:id="63" w:name="_Toc90816274"/>
      <w:r>
        <w:rPr>
          <w:rFonts w:hint="cs"/>
          <w:rtl/>
        </w:rPr>
        <w:lastRenderedPageBreak/>
        <w:t>קשר בפועל בין קרינה סולרית לייצור חשמל מאנרגיות מתחדשות</w:t>
      </w:r>
      <w:bookmarkEnd w:id="63"/>
    </w:p>
    <w:p w14:paraId="039E9B9B" w14:textId="4AA3AC59" w:rsidR="00B10514" w:rsidRPr="00365FD5" w:rsidRDefault="00941621" w:rsidP="00B10514">
      <w:pPr>
        <w:pStyle w:val="ListParagraph"/>
        <w:numPr>
          <w:ilvl w:val="0"/>
          <w:numId w:val="6"/>
        </w:numPr>
        <w:bidi/>
        <w:rPr>
          <w:b/>
          <w:bCs/>
        </w:rPr>
      </w:pPr>
      <w:r w:rsidRPr="00941621">
        <w:rPr>
          <w:rFonts w:hint="cs"/>
          <w:b/>
          <w:bCs/>
          <w:rtl/>
        </w:rPr>
        <w:t xml:space="preserve">מה: </w:t>
      </w:r>
      <w:r>
        <w:rPr>
          <w:rFonts w:hint="cs"/>
          <w:rtl/>
        </w:rPr>
        <w:t>עם השנים, מדינת ישראל יותר נשענת על ייצור חשמל מאנרגיות מתחדשות</w:t>
      </w:r>
      <w:r w:rsidR="00B10514">
        <w:rPr>
          <w:rFonts w:hint="cs"/>
          <w:rtl/>
        </w:rPr>
        <w:t>, כאשר המקור העיקרי הוא מאנרגיית השמש. ניתן לראות את השינוי בכמה אופנים:</w:t>
      </w:r>
      <w:r w:rsidR="00B10514">
        <w:rPr>
          <w:rFonts w:hint="cs"/>
        </w:rPr>
        <w:t xml:space="preserve"> </w:t>
      </w:r>
      <w:r w:rsidR="00B10514">
        <w:rPr>
          <w:rFonts w:hint="cs"/>
          <w:rtl/>
        </w:rPr>
        <w:t>הקצאה של יותר שטח לאנרגיות מתחדשות ושיפור נצילות הפאנלים.</w:t>
      </w:r>
    </w:p>
    <w:p w14:paraId="21976143" w14:textId="28B4B759" w:rsidR="00365FD5" w:rsidRPr="00365FD5" w:rsidRDefault="00365FD5" w:rsidP="00365FD5">
      <w:pPr>
        <w:pStyle w:val="ListParagraph"/>
        <w:bidi/>
      </w:pPr>
      <w:r>
        <w:rPr>
          <w:rFonts w:hint="cs"/>
          <w:rtl/>
        </w:rPr>
        <w:t>ניתן לחשוב על כך גם שמדינת ישראל מנצלת יותר טוב את אנרגיית השמש על מנת לייצר חשמל נקי מאנרגיה סולרית.</w:t>
      </w:r>
    </w:p>
    <w:p w14:paraId="3ED23168" w14:textId="0C85966E" w:rsidR="00B10514" w:rsidRDefault="00B10514" w:rsidP="00B10514">
      <w:pPr>
        <w:pStyle w:val="ListParagraph"/>
        <w:bidi/>
        <w:rPr>
          <w:rtl/>
        </w:rPr>
      </w:pPr>
      <w:r>
        <w:rPr>
          <w:rFonts w:hint="cs"/>
          <w:rtl/>
        </w:rPr>
        <w:t>בגרף זה, נרצה לראות האם אכן</w:t>
      </w:r>
      <w:r w:rsidR="00365FD5">
        <w:rPr>
          <w:rFonts w:hint="cs"/>
          <w:rtl/>
        </w:rPr>
        <w:t xml:space="preserve"> הצלחנו במשך השנים לנצל בצורה טובה יותר את אנרגיית השמש</w:t>
      </w:r>
      <w:r>
        <w:rPr>
          <w:rFonts w:hint="cs"/>
          <w:rtl/>
        </w:rPr>
        <w:t>.</w:t>
      </w:r>
    </w:p>
    <w:p w14:paraId="46EBA9C2" w14:textId="48C87F32" w:rsidR="0076276D" w:rsidRDefault="0076276D" w:rsidP="0076276D">
      <w:pPr>
        <w:pStyle w:val="ListParagraph"/>
        <w:numPr>
          <w:ilvl w:val="0"/>
          <w:numId w:val="6"/>
        </w:numPr>
        <w:bidi/>
      </w:pPr>
      <w:r w:rsidRPr="00A018F4">
        <w:rPr>
          <w:rFonts w:hint="cs"/>
          <w:b/>
          <w:bCs/>
          <w:rtl/>
        </w:rPr>
        <w:t>למה:</w:t>
      </w:r>
      <w:r w:rsidR="00DF1B25">
        <w:t xml:space="preserve"> </w:t>
      </w:r>
      <w:r w:rsidR="00DF1B25">
        <w:rPr>
          <w:rFonts w:hint="cs"/>
          <w:rtl/>
        </w:rPr>
        <w:t xml:space="preserve"> קרינה סולרית נמדדת בוואט למטר רבוע. אנחנו רוצים למצוא את הקשר בין הקרינה הסולרית</w:t>
      </w:r>
      <w:r w:rsidR="003C21FE">
        <w:rPr>
          <w:rFonts w:hint="cs"/>
          <w:rtl/>
        </w:rPr>
        <w:t xml:space="preserve"> (הפוטנציאל)</w:t>
      </w:r>
      <w:r w:rsidR="00DF1B25">
        <w:rPr>
          <w:rFonts w:hint="cs"/>
          <w:rtl/>
        </w:rPr>
        <w:t xml:space="preserve"> לייצור חשמל מאנרגיות מתחדשות בפועל</w:t>
      </w:r>
      <w:r w:rsidR="003C21FE">
        <w:rPr>
          <w:rFonts w:hint="cs"/>
          <w:rtl/>
        </w:rPr>
        <w:t>.</w:t>
      </w:r>
      <w:r w:rsidR="00DF1B25">
        <w:rPr>
          <w:rFonts w:hint="cs"/>
          <w:rtl/>
        </w:rPr>
        <w:t xml:space="preserve"> </w:t>
      </w:r>
      <w:r w:rsidR="003C21FE">
        <w:rPr>
          <w:rFonts w:hint="cs"/>
          <w:rtl/>
        </w:rPr>
        <w:t xml:space="preserve">כך נראה </w:t>
      </w:r>
      <w:r w:rsidR="00DF1B25">
        <w:rPr>
          <w:rFonts w:hint="cs"/>
          <w:rtl/>
        </w:rPr>
        <w:t xml:space="preserve">האם אנחנו אכן מנצלים טוב יותר את </w:t>
      </w:r>
      <w:r w:rsidR="003C21FE">
        <w:rPr>
          <w:rFonts w:hint="cs"/>
          <w:rtl/>
        </w:rPr>
        <w:t xml:space="preserve">הקרינה </w:t>
      </w:r>
      <w:r w:rsidR="00DF1B25">
        <w:rPr>
          <w:rFonts w:hint="cs"/>
          <w:rtl/>
        </w:rPr>
        <w:t xml:space="preserve">הסולרית </w:t>
      </w:r>
      <w:r w:rsidR="000C5661">
        <w:rPr>
          <w:rFonts w:hint="cs"/>
          <w:rtl/>
        </w:rPr>
        <w:t>ומצליחים לייצר יותר חשמל מה</w:t>
      </w:r>
      <w:r w:rsidR="003C21FE">
        <w:rPr>
          <w:rFonts w:hint="cs"/>
          <w:rtl/>
        </w:rPr>
        <w:t>שימוש בה</w:t>
      </w:r>
      <w:r w:rsidR="000C5661">
        <w:rPr>
          <w:rFonts w:hint="cs"/>
          <w:rtl/>
        </w:rPr>
        <w:t>.</w:t>
      </w:r>
      <w:r w:rsidR="00365FD5">
        <w:rPr>
          <w:rFonts w:hint="cs"/>
          <w:rtl/>
        </w:rPr>
        <w:t xml:space="preserve"> חשוב </w:t>
      </w:r>
      <w:r w:rsidR="003C21FE">
        <w:rPr>
          <w:rFonts w:hint="cs"/>
          <w:rtl/>
        </w:rPr>
        <w:t xml:space="preserve">לנו </w:t>
      </w:r>
      <w:r w:rsidR="00365FD5">
        <w:rPr>
          <w:rFonts w:hint="cs"/>
          <w:rtl/>
        </w:rPr>
        <w:t xml:space="preserve">להבין האם אנחנו </w:t>
      </w:r>
      <w:r w:rsidR="003C21FE">
        <w:rPr>
          <w:rFonts w:hint="cs"/>
          <w:rtl/>
        </w:rPr>
        <w:t>אכן</w:t>
      </w:r>
      <w:r w:rsidR="00365FD5">
        <w:rPr>
          <w:rFonts w:hint="cs"/>
          <w:rtl/>
        </w:rPr>
        <w:t xml:space="preserve"> מצליחים להתקדם עם השנים, ומצליחים באמת לנצל יותר טוב את </w:t>
      </w:r>
      <w:r w:rsidR="003C21FE">
        <w:rPr>
          <w:rFonts w:hint="cs"/>
          <w:rtl/>
        </w:rPr>
        <w:t xml:space="preserve">הקרינה </w:t>
      </w:r>
      <w:r w:rsidR="00365FD5">
        <w:rPr>
          <w:rFonts w:hint="cs"/>
          <w:rtl/>
        </w:rPr>
        <w:t>הסולרית.</w:t>
      </w:r>
    </w:p>
    <w:p w14:paraId="1FD8F06A" w14:textId="4A96DF7C" w:rsidR="0076276D" w:rsidRDefault="0076276D" w:rsidP="0076276D">
      <w:pPr>
        <w:pStyle w:val="ListParagraph"/>
        <w:numPr>
          <w:ilvl w:val="0"/>
          <w:numId w:val="6"/>
        </w:numPr>
        <w:bidi/>
      </w:pPr>
      <w:r w:rsidRPr="00A018F4">
        <w:rPr>
          <w:rFonts w:hint="cs"/>
          <w:b/>
          <w:bCs/>
          <w:rtl/>
        </w:rPr>
        <w:t>איך</w:t>
      </w:r>
      <w:r w:rsidR="004C1973" w:rsidRPr="00A018F4">
        <w:rPr>
          <w:rFonts w:hint="cs"/>
          <w:b/>
          <w:bCs/>
          <w:rtl/>
        </w:rPr>
        <w:t>:</w:t>
      </w:r>
      <w:r w:rsidR="00A018F4">
        <w:rPr>
          <w:lang w:val="en-US"/>
        </w:rPr>
        <w:t xml:space="preserve"> </w:t>
      </w:r>
      <w:r w:rsidR="00A018F4">
        <w:t xml:space="preserve"> </w:t>
      </w:r>
      <w:r w:rsidR="00A018F4">
        <w:rPr>
          <w:rFonts w:hint="cs"/>
          <w:rtl/>
        </w:rPr>
        <w:t xml:space="preserve">ייצור חשמל מאנרגיות מתחדשות הוא משתנה רציף, </w:t>
      </w:r>
      <w:r w:rsidR="00365FD5">
        <w:rPr>
          <w:rFonts w:hint="cs"/>
          <w:rtl/>
        </w:rPr>
        <w:t>וכך גם האנרגיה הסולרית, לכן יצרנו עבור וויזואליזציה זו גרף פיזור.</w:t>
      </w:r>
    </w:p>
    <w:p w14:paraId="10AFB3F5" w14:textId="5C8F1CDF" w:rsidR="00365FD5" w:rsidRDefault="00365FD5" w:rsidP="00365FD5">
      <w:pPr>
        <w:pStyle w:val="ListParagraph"/>
        <w:bidi/>
        <w:rPr>
          <w:rtl/>
        </w:rPr>
      </w:pPr>
      <w:r>
        <w:rPr>
          <w:rFonts w:hint="cs"/>
          <w:rtl/>
        </w:rPr>
        <w:t>כפי שאמרנו, עבור חודשים שונים יש קרינה שונה, ולכן רצינו להשוות בין אותם חודשים בשנים נפרדות</w:t>
      </w:r>
      <w:r w:rsidR="00874F61">
        <w:rPr>
          <w:rFonts w:hint="cs"/>
          <w:rtl/>
        </w:rPr>
        <w:t xml:space="preserve"> (2018-2020</w:t>
      </w:r>
      <w:r w:rsidR="003C21FE">
        <w:rPr>
          <w:rFonts w:hint="cs"/>
          <w:rtl/>
        </w:rPr>
        <w:t xml:space="preserve">). </w:t>
      </w:r>
      <w:r>
        <w:rPr>
          <w:rFonts w:hint="cs"/>
          <w:rtl/>
        </w:rPr>
        <w:t>יצרנו גרף פיזור עבור 4 חודשים נבחרים: ינואר, אפריל, יולי ואוקטובר (חורף, קיץ ועונות מעבר).</w:t>
      </w:r>
      <w:r w:rsidR="00874F61">
        <w:rPr>
          <w:rFonts w:hint="cs"/>
          <w:rtl/>
        </w:rPr>
        <w:t xml:space="preserve"> בכל גרף, ניתן לראות בציר</w:t>
      </w:r>
      <w:r w:rsidR="003C21FE">
        <w:rPr>
          <w:rFonts w:hint="cs"/>
          <w:rtl/>
        </w:rPr>
        <w:t xml:space="preserve"> ה-</w:t>
      </w:r>
      <w:r w:rsidR="00874F61">
        <w:rPr>
          <w:rFonts w:hint="cs"/>
        </w:rPr>
        <w:t>X</w:t>
      </w:r>
      <w:r w:rsidR="00874F61">
        <w:rPr>
          <w:rFonts w:hint="cs"/>
          <w:rtl/>
        </w:rPr>
        <w:t xml:space="preserve"> את הקרינה הסולרית (בוואט-שעה למטר רבוע) ובציר</w:t>
      </w:r>
      <w:r w:rsidR="003C21FE">
        <w:rPr>
          <w:rFonts w:hint="cs"/>
          <w:rtl/>
        </w:rPr>
        <w:t xml:space="preserve"> ה-</w:t>
      </w:r>
      <w:r w:rsidR="00874F61">
        <w:rPr>
          <w:rFonts w:hint="cs"/>
        </w:rPr>
        <w:t>Y</w:t>
      </w:r>
      <w:r w:rsidR="00874F61">
        <w:rPr>
          <w:rFonts w:hint="cs"/>
          <w:rtl/>
        </w:rPr>
        <w:t xml:space="preserve"> את ייצור החשמל מאנרגיות מתחדשות (במגה-וואט שעה).</w:t>
      </w:r>
    </w:p>
    <w:p w14:paraId="530BF233" w14:textId="70E3A0F1" w:rsidR="00A531CA" w:rsidRDefault="00A531CA" w:rsidP="00A531CA">
      <w:pPr>
        <w:pStyle w:val="ListParagraph"/>
        <w:bidi/>
        <w:rPr>
          <w:rtl/>
        </w:rPr>
      </w:pPr>
      <w:r>
        <w:rPr>
          <w:rFonts w:hint="cs"/>
          <w:rtl/>
        </w:rPr>
        <w:t xml:space="preserve">לכל שנה נתנו צבע אחר: 2018 </w:t>
      </w:r>
      <w:r w:rsidR="00EA7896">
        <w:rPr>
          <w:rtl/>
        </w:rPr>
        <w:t>–</w:t>
      </w:r>
      <w:r>
        <w:rPr>
          <w:rFonts w:hint="cs"/>
          <w:rtl/>
        </w:rPr>
        <w:t xml:space="preserve"> </w:t>
      </w:r>
      <w:r w:rsidR="00EA7896">
        <w:rPr>
          <w:rFonts w:hint="cs"/>
          <w:rtl/>
        </w:rPr>
        <w:t xml:space="preserve">אדום, 2019- ירוק, 2020-כחול. בנוסף, עבור כל שנה הוספנו קו מגמה על מנת </w:t>
      </w:r>
      <w:r w:rsidR="003C21FE">
        <w:rPr>
          <w:rFonts w:hint="cs"/>
          <w:rtl/>
        </w:rPr>
        <w:t xml:space="preserve">להדגיש </w:t>
      </w:r>
      <w:r w:rsidR="00EA7896">
        <w:rPr>
          <w:rFonts w:hint="cs"/>
          <w:rtl/>
        </w:rPr>
        <w:t>טוב</w:t>
      </w:r>
      <w:r w:rsidR="003C21FE">
        <w:rPr>
          <w:rFonts w:hint="cs"/>
          <w:rtl/>
        </w:rPr>
        <w:t xml:space="preserve"> יותר</w:t>
      </w:r>
      <w:r w:rsidR="00EA7896">
        <w:rPr>
          <w:rFonts w:hint="cs"/>
          <w:rtl/>
        </w:rPr>
        <w:t xml:space="preserve"> את ההבדלים.</w:t>
      </w:r>
    </w:p>
    <w:p w14:paraId="440CA1BD" w14:textId="73E2E575" w:rsidR="00EA7896" w:rsidRDefault="00EA7896" w:rsidP="00EA7896">
      <w:pPr>
        <w:pStyle w:val="ListParagraph"/>
        <w:bidi/>
        <w:rPr>
          <w:rtl/>
        </w:rPr>
      </w:pPr>
      <w:r>
        <w:rPr>
          <w:rFonts w:hint="cs"/>
          <w:rtl/>
        </w:rPr>
        <w:t xml:space="preserve">יש ריכוז של נקודות כחולות, מעל ירוקות שנמצאות מעל נקודות אדומות, מה שאומר </w:t>
      </w:r>
      <w:r w:rsidR="007D2EE5">
        <w:rPr>
          <w:rFonts w:hint="cs"/>
          <w:rtl/>
        </w:rPr>
        <w:t>ש</w:t>
      </w:r>
      <w:r>
        <w:rPr>
          <w:rFonts w:hint="cs"/>
          <w:rtl/>
        </w:rPr>
        <w:t>יש עלייה בייצור חשמל מאנרגיות מתחדשות לאורך השנים. בארבעת הגרפים, הקו הכחול נמצא הכי גבוה, מתחתיו הקו הירוק ומתחת להם הקו האדום</w:t>
      </w:r>
      <w:r w:rsidR="007D2EE5">
        <w:rPr>
          <w:rFonts w:hint="cs"/>
          <w:rtl/>
        </w:rPr>
        <w:t xml:space="preserve"> מה שמדגיש את השיפור הבין שנתי</w:t>
      </w:r>
      <w:r>
        <w:rPr>
          <w:rFonts w:hint="cs"/>
          <w:rtl/>
        </w:rPr>
        <w:t>.</w:t>
      </w:r>
    </w:p>
    <w:p w14:paraId="03BAB84D" w14:textId="14131020" w:rsidR="00FE7D2D" w:rsidRPr="00D64B01" w:rsidRDefault="00A16DF2" w:rsidP="00A16DF2">
      <w:pPr>
        <w:rPr>
          <w:lang w:val="en-US"/>
        </w:rPr>
      </w:pPr>
      <w:r>
        <w:rPr>
          <w:rFonts w:hint="cs"/>
          <w:noProof/>
          <w:rtl/>
          <w:lang w:val="he-IL"/>
        </w:rPr>
        <mc:AlternateContent>
          <mc:Choice Requires="wpg">
            <w:drawing>
              <wp:anchor distT="0" distB="0" distL="114300" distR="114300" simplePos="0" relativeHeight="251698176" behindDoc="0" locked="0" layoutInCell="1" allowOverlap="1" wp14:anchorId="657DAE23" wp14:editId="663CEB3F">
                <wp:simplePos x="0" y="0"/>
                <wp:positionH relativeFrom="column">
                  <wp:posOffset>-857250</wp:posOffset>
                </wp:positionH>
                <wp:positionV relativeFrom="paragraph">
                  <wp:posOffset>5080</wp:posOffset>
                </wp:positionV>
                <wp:extent cx="7192010" cy="3906520"/>
                <wp:effectExtent l="0" t="0" r="8890" b="0"/>
                <wp:wrapNone/>
                <wp:docPr id="48" name="Group 48"/>
                <wp:cNvGraphicFramePr/>
                <a:graphic xmlns:a="http://schemas.openxmlformats.org/drawingml/2006/main">
                  <a:graphicData uri="http://schemas.microsoft.com/office/word/2010/wordprocessingGroup">
                    <wpg:wgp>
                      <wpg:cNvGrpSpPr/>
                      <wpg:grpSpPr>
                        <a:xfrm>
                          <a:off x="0" y="0"/>
                          <a:ext cx="7192010" cy="3906520"/>
                          <a:chOff x="0" y="0"/>
                          <a:chExt cx="7192010" cy="3906520"/>
                        </a:xfrm>
                      </wpg:grpSpPr>
                      <pic:pic xmlns:pic="http://schemas.openxmlformats.org/drawingml/2006/picture">
                        <pic:nvPicPr>
                          <pic:cNvPr id="1" name="Picture 1" descr="Chart, scatter 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l="2744" r="4908"/>
                          <a:stretch/>
                        </pic:blipFill>
                        <pic:spPr bwMode="auto">
                          <a:xfrm>
                            <a:off x="0" y="0"/>
                            <a:ext cx="7192010" cy="390652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841248" y="3723437"/>
                            <a:ext cx="5992317" cy="182880"/>
                          </a:xfrm>
                          <a:prstGeom prst="rect">
                            <a:avLst/>
                          </a:prstGeom>
                          <a:solidFill>
                            <a:prstClr val="white"/>
                          </a:solidFill>
                          <a:ln>
                            <a:noFill/>
                          </a:ln>
                        </wps:spPr>
                        <wps:txbx>
                          <w:txbxContent>
                            <w:p w14:paraId="6F0AC7C7" w14:textId="548E5ED4" w:rsidR="00A16DF2" w:rsidRPr="00925C81" w:rsidRDefault="00A16DF2" w:rsidP="00A16DF2">
                              <w:pPr>
                                <w:pStyle w:val="Caption"/>
                                <w:bidi/>
                                <w:jc w:val="center"/>
                                <w:rPr>
                                  <w:noProof/>
                                </w:rPr>
                              </w:pPr>
                              <w:bookmarkStart w:id="64" w:name="_Toc90736830"/>
                              <w:bookmarkStart w:id="65" w:name="_Toc90816406"/>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13</w:t>
                              </w:r>
                              <w:r w:rsidR="00036097">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7DAE23" id="Group 48" o:spid="_x0000_s1062" style="position:absolute;margin-left:-67.5pt;margin-top:.4pt;width:566.3pt;height:307.6pt;z-index:251698176" coordsize="71920,390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PD&#10;B4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KvAOieMbi2n1QXHmW6lEMMm3IJzg8GtTQPDul+GdOFhpNqI&#10;Id25uSWdvVieSa1KKACiiigAooooAKKKKACiiigAooooAKKKKACiiigAooooAKKKKACiiigAoooo&#10;AKKKKACiiigAooooAKKKKACiiigAooooAKKKKACiiigAooooAKKKKACkIBBBGQeoNLRQBwOofBzw&#10;fqF09wLSe1LnLJbzFVz7A5x9BgVueGfA2geEi76VZ7Z5F2vPI5dyPTJ6D2GK6K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">
                <v:shape id="Picture 1" o:spid="_x0000_s1063" type="#_x0000_t75" alt="Chart, scatter chart&#10;&#10;Description automatically generated" style="position:absolute;width:71920;height:3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">
                  <v:imagedata r:id="rId54" o:title="Chart, scatter chart&#10;&#10;Description automatically generated" cropleft="1798f" cropright="3217f"/>
                </v:shape>
                <v:shape id="Text Box 46" o:spid="_x0000_s1064" type="#_x0000_t202" style="position:absolute;left:8412;top:37234;width:5992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6F0AC7C7" w14:textId="548E5ED4" w:rsidR="00A16DF2" w:rsidRPr="00925C81" w:rsidRDefault="00A16DF2" w:rsidP="00A16DF2">
                        <w:pPr>
                          <w:pStyle w:val="Caption"/>
                          <w:bidi/>
                          <w:jc w:val="center"/>
                          <w:rPr>
                            <w:noProof/>
                          </w:rPr>
                        </w:pPr>
                        <w:bookmarkStart w:id="66" w:name="_Toc90736830"/>
                        <w:bookmarkStart w:id="67" w:name="_Toc90816406"/>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13</w:t>
                        </w:r>
                        <w:r w:rsidR="00036097">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6"/>
                        <w:bookmarkEnd w:id="67"/>
                      </w:p>
                    </w:txbxContent>
                  </v:textbox>
                </v:shape>
              </v:group>
            </w:pict>
          </mc:Fallback>
        </mc:AlternateContent>
      </w:r>
      <w:r>
        <w:rPr>
          <w:rtl/>
        </w:rPr>
        <w:br w:type="page"/>
      </w:r>
    </w:p>
    <w:p w14:paraId="19275FD8" w14:textId="2C2F244C" w:rsidR="00F94737" w:rsidRDefault="004D4D41" w:rsidP="00A35E72">
      <w:pPr>
        <w:pStyle w:val="Heading2"/>
        <w:bidi/>
        <w:rPr>
          <w:lang w:val="en-US"/>
        </w:rPr>
      </w:pPr>
      <w:bookmarkStart w:id="68" w:name="_Toc90816275"/>
      <w:r>
        <w:rPr>
          <w:rFonts w:hint="cs"/>
          <w:rtl/>
        </w:rPr>
        <w:lastRenderedPageBreak/>
        <w:t>התפלגות ייצור חשמל על פי חודשי השנה</w:t>
      </w:r>
      <w:bookmarkEnd w:id="68"/>
    </w:p>
    <w:p w14:paraId="68359B79" w14:textId="7112AD5F" w:rsidR="006D76B1" w:rsidRPr="00B748F5" w:rsidRDefault="007363D9" w:rsidP="006D76B1">
      <w:pPr>
        <w:pStyle w:val="ListParagraph"/>
        <w:numPr>
          <w:ilvl w:val="0"/>
          <w:numId w:val="7"/>
        </w:numPr>
        <w:bidi/>
        <w:rPr>
          <w:rtl/>
          <w:lang w:val="en-US"/>
        </w:rPr>
      </w:pPr>
      <w:r w:rsidRPr="007363D9">
        <w:rPr>
          <w:rFonts w:hint="cs"/>
          <w:b/>
          <w:bCs/>
          <w:rtl/>
        </w:rPr>
        <w:t>מה:</w:t>
      </w:r>
      <w:r>
        <w:rPr>
          <w:rFonts w:hint="cs"/>
          <w:rtl/>
        </w:rPr>
        <w:t xml:space="preserve"> רשת החשמל נבנית כך שהיא תוכל לספק את שיאי הביקוש.</w:t>
      </w:r>
      <w:r w:rsidR="006D76B1">
        <w:rPr>
          <w:rFonts w:hint="cs"/>
          <w:rtl/>
        </w:rPr>
        <w:t xml:space="preserve"> בנוסף, צריכת החשמל </w:t>
      </w:r>
      <w:r w:rsidR="00922885">
        <w:rPr>
          <w:rFonts w:hint="cs"/>
          <w:rtl/>
        </w:rPr>
        <w:t xml:space="preserve">משתנה </w:t>
      </w:r>
      <w:r w:rsidR="006D76B1">
        <w:rPr>
          <w:rFonts w:hint="cs"/>
          <w:rtl/>
        </w:rPr>
        <w:t xml:space="preserve">בכל חודש  </w:t>
      </w:r>
      <w:r w:rsidR="006D76B1">
        <w:rPr>
          <w:rtl/>
        </w:rPr>
        <w:t>–</w:t>
      </w:r>
      <w:r w:rsidR="006D76B1">
        <w:rPr>
          <w:rFonts w:hint="cs"/>
          <w:rtl/>
        </w:rPr>
        <w:t xml:space="preserve"> בקיץ ובחורף צורכים יותר חשמל מאשר בעונות המעבר. בוויזואליזציה זו אנחנו רוצים ל</w:t>
      </w:r>
      <w:r w:rsidR="00922885">
        <w:rPr>
          <w:rFonts w:hint="cs"/>
          <w:rtl/>
        </w:rPr>
        <w:t>הציג</w:t>
      </w:r>
      <w:r w:rsidR="006D76B1">
        <w:rPr>
          <w:rFonts w:hint="cs"/>
          <w:rtl/>
        </w:rPr>
        <w:t xml:space="preserve"> מה</w:t>
      </w:r>
      <w:r w:rsidR="00922885">
        <w:rPr>
          <w:rFonts w:hint="cs"/>
          <w:rtl/>
        </w:rPr>
        <w:t xml:space="preserve"> ה</w:t>
      </w:r>
      <w:r w:rsidR="006D76B1">
        <w:rPr>
          <w:rFonts w:hint="cs"/>
          <w:rtl/>
        </w:rPr>
        <w:t xml:space="preserve">ם החודשים בהם יש את הצריכה הגבוהה ביותר, </w:t>
      </w:r>
      <w:r w:rsidR="00922885">
        <w:rPr>
          <w:rFonts w:hint="cs"/>
          <w:rtl/>
        </w:rPr>
        <w:t>תוך הדגשת</w:t>
      </w:r>
      <w:r w:rsidR="006D76B1">
        <w:rPr>
          <w:rFonts w:hint="cs"/>
          <w:rtl/>
        </w:rPr>
        <w:t xml:space="preserve"> השונות </w:t>
      </w:r>
      <w:r w:rsidR="00922885">
        <w:rPr>
          <w:rFonts w:hint="cs"/>
          <w:rtl/>
        </w:rPr>
        <w:t>התוך חודשית.</w:t>
      </w:r>
      <w:r w:rsidR="006D76B1">
        <w:rPr>
          <w:rFonts w:hint="cs"/>
          <w:rtl/>
        </w:rPr>
        <w:t xml:space="preserve"> </w:t>
      </w:r>
      <w:r w:rsidR="00922885">
        <w:rPr>
          <w:rFonts w:hint="cs"/>
          <w:rtl/>
        </w:rPr>
        <w:t>על ידי הצגה זו ניתן</w:t>
      </w:r>
      <w:r w:rsidR="006D76B1">
        <w:rPr>
          <w:rFonts w:hint="cs"/>
          <w:rtl/>
        </w:rPr>
        <w:t xml:space="preserve"> להבין כיצד להיערך לחודשים אלו</w:t>
      </w:r>
      <w:r w:rsidR="008F0FE3">
        <w:rPr>
          <w:rFonts w:hint="cs"/>
          <w:rtl/>
        </w:rPr>
        <w:t xml:space="preserve"> בצורה מיטבית</w:t>
      </w:r>
      <w:r w:rsidR="006D76B1">
        <w:rPr>
          <w:rFonts w:hint="cs"/>
          <w:rtl/>
        </w:rPr>
        <w:t xml:space="preserve"> </w:t>
      </w:r>
      <w:r w:rsidR="006D76B1">
        <w:rPr>
          <w:rtl/>
        </w:rPr>
        <w:t>–</w:t>
      </w:r>
      <w:r w:rsidR="006D76B1">
        <w:rPr>
          <w:rFonts w:hint="cs"/>
          <w:rtl/>
        </w:rPr>
        <w:t xml:space="preserve"> בין אם על ידי השבתה של תחנות בחודשים </w:t>
      </w:r>
      <w:r w:rsidR="008F0FE3">
        <w:rPr>
          <w:rFonts w:hint="cs"/>
          <w:rtl/>
        </w:rPr>
        <w:t>עם ביקוש נמוך ושונות נמוכה</w:t>
      </w:r>
      <w:r w:rsidR="006D76B1">
        <w:rPr>
          <w:rFonts w:hint="cs"/>
          <w:rtl/>
        </w:rPr>
        <w:t xml:space="preserve">, </w:t>
      </w:r>
      <w:r w:rsidR="008F0FE3">
        <w:rPr>
          <w:rFonts w:hint="cs"/>
          <w:rtl/>
        </w:rPr>
        <w:t>ו</w:t>
      </w:r>
      <w:r w:rsidR="00CF16DB">
        <w:rPr>
          <w:rFonts w:hint="cs"/>
          <w:rtl/>
        </w:rPr>
        <w:t xml:space="preserve">במידה ועוברים לאנרגיות מתחדשות, אז רשת ביטחון של תחנות קונבנציונליות </w:t>
      </w:r>
      <w:proofErr w:type="spellStart"/>
      <w:r w:rsidR="00CF16DB">
        <w:rPr>
          <w:rFonts w:hint="cs"/>
          <w:rtl/>
        </w:rPr>
        <w:t>וכו</w:t>
      </w:r>
      <w:proofErr w:type="spellEnd"/>
      <w:r w:rsidR="00CF16DB">
        <w:rPr>
          <w:rFonts w:hint="cs"/>
          <w:rtl/>
        </w:rPr>
        <w:t>'.</w:t>
      </w:r>
    </w:p>
    <w:p w14:paraId="4E39AC55" w14:textId="02E35615" w:rsidR="008F0FE3" w:rsidRPr="004261DD" w:rsidRDefault="008F0FE3" w:rsidP="00B748F5">
      <w:pPr>
        <w:pStyle w:val="ListParagraph"/>
        <w:bidi/>
        <w:rPr>
          <w:lang w:val="en-US"/>
        </w:rPr>
      </w:pPr>
      <w:r>
        <w:rPr>
          <w:rFonts w:hint="cs"/>
          <w:rtl/>
        </w:rPr>
        <w:t>בחרנו להראות את שנת 2019 בלבד, שנת -2020 הייתה שנה חריגה ורצינו לבחור שנה יותר מייצגת.</w:t>
      </w:r>
    </w:p>
    <w:p w14:paraId="7E6CEE0E" w14:textId="5C06F293" w:rsidR="004261DD" w:rsidRPr="00B36486" w:rsidRDefault="004261DD" w:rsidP="004261DD">
      <w:pPr>
        <w:pStyle w:val="ListParagraph"/>
        <w:numPr>
          <w:ilvl w:val="0"/>
          <w:numId w:val="7"/>
        </w:numPr>
        <w:bidi/>
        <w:rPr>
          <w:lang w:val="en-US"/>
        </w:rPr>
      </w:pPr>
      <w:r>
        <w:rPr>
          <w:rFonts w:hint="cs"/>
          <w:b/>
          <w:bCs/>
          <w:rtl/>
        </w:rPr>
        <w:t>למה:</w:t>
      </w:r>
      <w:r>
        <w:rPr>
          <w:rFonts w:hint="cs"/>
          <w:lang w:val="en-US"/>
        </w:rPr>
        <w:t xml:space="preserve"> </w:t>
      </w:r>
      <w:r>
        <w:rPr>
          <w:rFonts w:hint="cs"/>
          <w:rtl/>
          <w:lang w:val="en-US"/>
        </w:rPr>
        <w:t xml:space="preserve">תכנון רשת החשמל בעונות השנה הוא על פי הביקוש המקסימלי, לכן, הסתכלות רק על </w:t>
      </w:r>
      <w:r>
        <w:rPr>
          <w:rFonts w:hint="cs"/>
          <w:rtl/>
        </w:rPr>
        <w:t xml:space="preserve">ממוצע חודשי אינה </w:t>
      </w:r>
      <w:r w:rsidR="008F0FE3">
        <w:rPr>
          <w:rFonts w:hint="cs"/>
          <w:rtl/>
        </w:rPr>
        <w:t>מספיקת להערכות מקדימה</w:t>
      </w:r>
      <w:r>
        <w:rPr>
          <w:rFonts w:hint="cs"/>
          <w:rtl/>
        </w:rPr>
        <w:t xml:space="preserve">. אנחנו רוצים להראות את התפלגות ייצור החשמל בכל חודש, </w:t>
      </w:r>
      <w:r w:rsidR="00522526">
        <w:rPr>
          <w:rFonts w:hint="cs"/>
          <w:rtl/>
        </w:rPr>
        <w:t xml:space="preserve">ולהבין </w:t>
      </w:r>
      <w:r w:rsidR="008F0FE3">
        <w:rPr>
          <w:rFonts w:hint="cs"/>
          <w:rtl/>
        </w:rPr>
        <w:t xml:space="preserve">מי הם </w:t>
      </w:r>
      <w:r w:rsidR="00522526">
        <w:rPr>
          <w:rFonts w:hint="cs"/>
          <w:rtl/>
        </w:rPr>
        <w:t>החודשים בהם השונות גבוהה.</w:t>
      </w:r>
    </w:p>
    <w:p w14:paraId="064F14C5" w14:textId="281876B7" w:rsidR="00522526" w:rsidRDefault="00522526" w:rsidP="00522526">
      <w:pPr>
        <w:pStyle w:val="ListParagraph"/>
        <w:bidi/>
        <w:rPr>
          <w:rtl/>
        </w:rPr>
      </w:pPr>
      <w:r>
        <w:rPr>
          <w:rFonts w:hint="cs"/>
          <w:rtl/>
        </w:rPr>
        <w:t xml:space="preserve">לתחנות כוח קונבנציונליות (פחמיות ותחנות גז) קיימים אילוצי </w:t>
      </w:r>
      <w:r>
        <w:rPr>
          <w:lang w:val="en-US"/>
        </w:rPr>
        <w:t>Must-Run</w:t>
      </w:r>
      <w:r>
        <w:rPr>
          <w:rFonts w:hint="cs"/>
          <w:rtl/>
        </w:rPr>
        <w:t>, כלומר, לא ניתן להוריד להם השלטר ולהשבית את התחנה לחלוטין, אלא התחנה חייבת לייצר אחוז מסוים מהספקה המקסימלי. לכן, נוצר מצב שבחודשים בהם יש שונות גבוהה בביקוש לחשמל, כך גם יש בזבוז רב יותר</w:t>
      </w:r>
      <w:r w:rsidR="00D6061F">
        <w:rPr>
          <w:rFonts w:hint="cs"/>
          <w:rtl/>
        </w:rPr>
        <w:t>. התייחסות לשונות ולגבולות תאפשר קבלת החלטות נכונה יותר</w:t>
      </w:r>
      <w:r>
        <w:rPr>
          <w:rFonts w:hint="cs"/>
          <w:rtl/>
        </w:rPr>
        <w:t>.</w:t>
      </w:r>
    </w:p>
    <w:p w14:paraId="45BD3DE9" w14:textId="07814BE9" w:rsidR="00573975" w:rsidRPr="00413D25" w:rsidRDefault="00573975" w:rsidP="00573975">
      <w:pPr>
        <w:pStyle w:val="ListParagraph"/>
        <w:numPr>
          <w:ilvl w:val="0"/>
          <w:numId w:val="7"/>
        </w:numPr>
        <w:bidi/>
        <w:rPr>
          <w:b/>
          <w:bCs/>
        </w:rPr>
      </w:pPr>
      <w:r w:rsidRPr="00573975">
        <w:rPr>
          <w:rFonts w:hint="cs"/>
          <w:b/>
          <w:bCs/>
          <w:rtl/>
        </w:rPr>
        <w:t>איך</w:t>
      </w:r>
      <w:r>
        <w:rPr>
          <w:rFonts w:hint="cs"/>
          <w:b/>
          <w:bCs/>
          <w:rtl/>
        </w:rPr>
        <w:t xml:space="preserve">: </w:t>
      </w:r>
      <w:r>
        <w:rPr>
          <w:rFonts w:hint="cs"/>
          <w:rtl/>
        </w:rPr>
        <w:t xml:space="preserve">רצינו להראות למעשה התפלגות של משתנה רציף (ייצור חשמל) עבור קטגוריות מסוימות (חודשי השנה), ולכן בחרנו לייצר </w:t>
      </w:r>
      <w:r>
        <w:rPr>
          <w:lang w:val="en-US"/>
        </w:rPr>
        <w:t>Box-Plot</w:t>
      </w:r>
      <w:r>
        <w:rPr>
          <w:rFonts w:hint="cs"/>
          <w:rtl/>
        </w:rPr>
        <w:t xml:space="preserve">. </w:t>
      </w:r>
      <w:r w:rsidR="00413D25">
        <w:rPr>
          <w:rFonts w:hint="cs"/>
          <w:rtl/>
        </w:rPr>
        <w:t>ניתן לראות עבור כל חודש את ההתפלגות</w:t>
      </w:r>
      <w:r w:rsidR="00D6061F">
        <w:rPr>
          <w:rFonts w:hint="cs"/>
          <w:rtl/>
        </w:rPr>
        <w:t xml:space="preserve"> תוך כדי שמירה על המגמה הבין חודשית</w:t>
      </w:r>
      <w:r w:rsidR="00413D25">
        <w:rPr>
          <w:rFonts w:hint="cs"/>
          <w:rtl/>
        </w:rPr>
        <w:t>.</w:t>
      </w:r>
    </w:p>
    <w:p w14:paraId="7DC9874B" w14:textId="50CC61E8" w:rsidR="00E1341F" w:rsidRDefault="00E1341F" w:rsidP="00E1341F">
      <w:pPr>
        <w:pStyle w:val="ListParagraph"/>
        <w:bidi/>
        <w:rPr>
          <w:rtl/>
        </w:rPr>
      </w:pPr>
      <w:r>
        <w:rPr>
          <w:rFonts w:hint="cs"/>
          <w:rtl/>
        </w:rPr>
        <w:t>העובדה שהקופסאות לא נמצאות באותו הגובה, מקשה לתפוס את השינוי בפיזור בין החודשים, ולכן, הוספנו מעל כל קופסה את הטווח (</w:t>
      </w:r>
      <w:r>
        <w:rPr>
          <w:lang w:val="en-US"/>
        </w:rPr>
        <w:t>range</w:t>
      </w:r>
      <w:r>
        <w:rPr>
          <w:rFonts w:hint="cs"/>
          <w:rtl/>
        </w:rPr>
        <w:t>) על מנת שנוכל בקלות לראות לאילו קופסאות פיזור גבוה יותר.</w:t>
      </w:r>
    </w:p>
    <w:p w14:paraId="5D5EC4A8" w14:textId="5ED16EB1" w:rsidR="00E1341F" w:rsidRDefault="00325E25" w:rsidP="00325E25">
      <w:pPr>
        <w:pStyle w:val="ListParagraph"/>
        <w:bidi/>
        <w:rPr>
          <w:rtl/>
        </w:rPr>
      </w:pPr>
      <w:r>
        <w:rPr>
          <w:rFonts w:hint="cs"/>
          <w:rtl/>
        </w:rPr>
        <w:t>ב</w:t>
      </w:r>
      <w:r w:rsidR="00E1341F">
        <w:rPr>
          <w:rFonts w:hint="cs"/>
          <w:rtl/>
        </w:rPr>
        <w:t>נוסף הוספנו קו מגמה של הממוצעים החודשיים</w:t>
      </w:r>
      <w:r>
        <w:rPr>
          <w:rFonts w:hint="cs"/>
          <w:rtl/>
        </w:rPr>
        <w:t xml:space="preserve">, זאת על מנת לתת </w:t>
      </w:r>
      <w:proofErr w:type="spellStart"/>
      <w:r>
        <w:rPr>
          <w:rFonts w:hint="cs"/>
          <w:rtl/>
        </w:rPr>
        <w:t>מימד</w:t>
      </w:r>
      <w:proofErr w:type="spellEnd"/>
      <w:r>
        <w:rPr>
          <w:rFonts w:hint="cs"/>
          <w:rtl/>
        </w:rPr>
        <w:t xml:space="preserve"> נוסף של המגמה הבין חודשית</w:t>
      </w:r>
      <w:r w:rsidR="00E1341F">
        <w:rPr>
          <w:rFonts w:hint="cs"/>
          <w:rtl/>
        </w:rPr>
        <w:t xml:space="preserve">. </w:t>
      </w:r>
    </w:p>
    <w:p w14:paraId="31177918" w14:textId="10A3EA29" w:rsidR="00A16DF2" w:rsidRDefault="00A16DF2">
      <w:pPr>
        <w:rPr>
          <w:rtl/>
        </w:rPr>
      </w:pPr>
      <w:r>
        <w:rPr>
          <w:rFonts w:hint="cs"/>
          <w:noProof/>
          <w:rtl/>
          <w:lang w:val="he-IL"/>
        </w:rPr>
        <mc:AlternateContent>
          <mc:Choice Requires="wpg">
            <w:drawing>
              <wp:anchor distT="0" distB="0" distL="114300" distR="114300" simplePos="0" relativeHeight="251701248" behindDoc="0" locked="0" layoutInCell="1" allowOverlap="1" wp14:anchorId="3EE02986" wp14:editId="4A19CA18">
                <wp:simplePos x="0" y="0"/>
                <wp:positionH relativeFrom="column">
                  <wp:posOffset>-527583</wp:posOffset>
                </wp:positionH>
                <wp:positionV relativeFrom="paragraph">
                  <wp:posOffset>24334</wp:posOffset>
                </wp:positionV>
                <wp:extent cx="6947535" cy="4030676"/>
                <wp:effectExtent l="0" t="0" r="5715" b="8255"/>
                <wp:wrapNone/>
                <wp:docPr id="50" name="Group 50"/>
                <wp:cNvGraphicFramePr/>
                <a:graphic xmlns:a="http://schemas.openxmlformats.org/drawingml/2006/main">
                  <a:graphicData uri="http://schemas.microsoft.com/office/word/2010/wordprocessingGroup">
                    <wpg:wgp>
                      <wpg:cNvGrpSpPr/>
                      <wpg:grpSpPr>
                        <a:xfrm>
                          <a:off x="0" y="0"/>
                          <a:ext cx="6947535" cy="4030676"/>
                          <a:chOff x="0" y="0"/>
                          <a:chExt cx="6947535" cy="4030676"/>
                        </a:xfrm>
                      </wpg:grpSpPr>
                      <pic:pic xmlns:pic="http://schemas.openxmlformats.org/drawingml/2006/picture">
                        <pic:nvPicPr>
                          <pic:cNvPr id="2" name="Picture 2" descr="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6593" t="3187" r="8583"/>
                          <a:stretch/>
                        </pic:blipFill>
                        <pic:spPr bwMode="auto">
                          <a:xfrm>
                            <a:off x="0" y="0"/>
                            <a:ext cx="6947535" cy="3977640"/>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1521561" y="3855111"/>
                            <a:ext cx="4445584" cy="175565"/>
                          </a:xfrm>
                          <a:prstGeom prst="rect">
                            <a:avLst/>
                          </a:prstGeom>
                          <a:solidFill>
                            <a:prstClr val="white"/>
                          </a:solidFill>
                          <a:ln>
                            <a:noFill/>
                          </a:ln>
                        </wps:spPr>
                        <wps:txbx>
                          <w:txbxContent>
                            <w:p w14:paraId="72385181" w14:textId="49309873" w:rsidR="00A16DF2" w:rsidRPr="00D6003D" w:rsidRDefault="00A16DF2" w:rsidP="00A16DF2">
                              <w:pPr>
                                <w:pStyle w:val="Caption"/>
                                <w:bidi/>
                                <w:jc w:val="center"/>
                                <w:rPr>
                                  <w:noProof/>
                                  <w:lang w:val="he-IL"/>
                                </w:rPr>
                              </w:pPr>
                              <w:bookmarkStart w:id="69" w:name="_Toc90736831"/>
                              <w:bookmarkStart w:id="70" w:name="_Toc90816407"/>
                              <w:r>
                                <w:rPr>
                                  <w:rtl/>
                                </w:rPr>
                                <w:t xml:space="preserve">איור </w:t>
                              </w:r>
                              <w:r w:rsidR="00036097">
                                <w:fldChar w:fldCharType="begin"/>
                              </w:r>
                              <w:r w:rsidR="00036097">
                                <w:instrText xml:space="preserve"> SEQ</w:instrText>
                              </w:r>
                              <w:r w:rsidR="00036097">
                                <w:instrText xml:space="preserve"> </w:instrText>
                              </w:r>
                              <w:r w:rsidR="00036097">
                                <w:rPr>
                                  <w:rtl/>
                                </w:rPr>
                                <w:instrText>איור</w:instrText>
                              </w:r>
                              <w:r w:rsidR="00036097">
                                <w:instrText xml:space="preserve"> \* ARABIC </w:instrText>
                              </w:r>
                              <w:r w:rsidR="00036097">
                                <w:fldChar w:fldCharType="separate"/>
                              </w:r>
                              <w:r w:rsidR="00A57423">
                                <w:rPr>
                                  <w:noProof/>
                                </w:rPr>
                                <w:t>14</w:t>
                              </w:r>
                              <w:r w:rsidR="00036097">
                                <w:rPr>
                                  <w:noProof/>
                                </w:rPr>
                                <w:fldChar w:fldCharType="end"/>
                              </w:r>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E02986" id="Group 50" o:spid="_x0000_s1065" style="position:absolute;margin-left:-41.55pt;margin-top:1.9pt;width:547.05pt;height:317.4pt;z-index:251701248" coordsize="69475,40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8M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TQ/wDkMeJv+wkn/pJb1t1iaH/yGPE3/YST/wBJLegDbooooAKKKKAC&#10;iiigAooooAKKKKACiiigDEuv+R50n/sG3v8A6Nta26xLr/kedJ/7Bt7/AOjbWtugAooooAKKKKAC&#10;iiigAooooAKKKKACiiigAooooAKKKKACiiigAooooAKKKKACiiigAooooAKKKKACiiigAooooAKK&#10;KKACiiigAooooAKKKKACiiigAooooAKKKKACiiigAooooAKKKKACiiigAooooA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WpaPpusQrDqdhbXkanKrPEHCn1GelXaKAKyadYx6f9gSzt1stpT7OsSiPaeo24xio9N0fT&#10;NGieLTLC2s43O5lgiCbj6nHWrtFAGc2gaO+qDVG0uyN+ORcmBfMz67sZz707UtD0nWPLOp6baXhi&#10;OU+0Qq+36ZFX6KAGoiRxrHGqoigBVUYAA7AVjaH/AMhjxN/2Ek/9JLetusTQ/wDkMeJv+wkn/pJb&#10;0Abd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aH/yGPE3/YST/wBJLetusTQ/+Qx4m/7CSf8ApJb0Ab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iaH/yGPE3/AGEk/wDSS3rbrE0P/kMeJv8AsJJ/6SW9AG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">
                <v:shape id="Picture 2" o:spid="_x0000_s1066" type="#_x0000_t75" alt="Chart&#10;&#10;Description automatically generated" style="position:absolute;width:69475;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">
                  <v:imagedata r:id="rId56" o:title="Chart&#10;&#10;Description automatically generated" croptop="2089f" cropleft="4321f" cropright="5625f"/>
                </v:shape>
                <v:shape id="Text Box 49" o:spid="_x0000_s1067" type="#_x0000_t202" style="position:absolute;left:15215;top:38551;width:44456;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2385181" w14:textId="49309873" w:rsidR="00A16DF2" w:rsidRPr="00D6003D" w:rsidRDefault="00A16DF2" w:rsidP="00A16DF2">
                        <w:pPr>
                          <w:pStyle w:val="Caption"/>
                          <w:bidi/>
                          <w:jc w:val="center"/>
                          <w:rPr>
                            <w:noProof/>
                            <w:lang w:val="he-IL"/>
                          </w:rPr>
                        </w:pPr>
                        <w:bookmarkStart w:id="71" w:name="_Toc90736831"/>
                        <w:bookmarkStart w:id="72" w:name="_Toc90816407"/>
                        <w:r>
                          <w:rPr>
                            <w:rtl/>
                          </w:rPr>
                          <w:t xml:space="preserve">איור </w:t>
                        </w:r>
                        <w:r w:rsidR="00036097">
                          <w:fldChar w:fldCharType="begin"/>
                        </w:r>
                        <w:r w:rsidR="00036097">
                          <w:instrText xml:space="preserve"> SEQ</w:instrText>
                        </w:r>
                        <w:r w:rsidR="00036097">
                          <w:instrText xml:space="preserve"> </w:instrText>
                        </w:r>
                        <w:r w:rsidR="00036097">
                          <w:rPr>
                            <w:rtl/>
                          </w:rPr>
                          <w:instrText>איור</w:instrText>
                        </w:r>
                        <w:r w:rsidR="00036097">
                          <w:instrText xml:space="preserve"> \* ARABIC </w:instrText>
                        </w:r>
                        <w:r w:rsidR="00036097">
                          <w:fldChar w:fldCharType="separate"/>
                        </w:r>
                        <w:r w:rsidR="00A57423">
                          <w:rPr>
                            <w:noProof/>
                          </w:rPr>
                          <w:t>14</w:t>
                        </w:r>
                        <w:r w:rsidR="00036097">
                          <w:rPr>
                            <w:noProof/>
                          </w:rPr>
                          <w:fldChar w:fldCharType="end"/>
                        </w:r>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71"/>
                        <w:bookmarkEnd w:id="72"/>
                      </w:p>
                    </w:txbxContent>
                  </v:textbox>
                </v:shape>
              </v:group>
            </w:pict>
          </mc:Fallback>
        </mc:AlternateContent>
      </w:r>
      <w:r>
        <w:rPr>
          <w:rtl/>
        </w:rPr>
        <w:br w:type="page"/>
      </w:r>
    </w:p>
    <w:p w14:paraId="54D1CF3F" w14:textId="77777777" w:rsidR="00B36486" w:rsidRPr="00E1341F" w:rsidRDefault="00B36486" w:rsidP="00B36486">
      <w:pPr>
        <w:pStyle w:val="ListParagraph"/>
        <w:bidi/>
        <w:rPr>
          <w:rtl/>
        </w:rPr>
      </w:pPr>
    </w:p>
    <w:p w14:paraId="22171900" w14:textId="5DB15490" w:rsidR="0072473F" w:rsidRDefault="009E1978" w:rsidP="00A35E72">
      <w:pPr>
        <w:pStyle w:val="Heading2"/>
        <w:bidi/>
        <w:rPr>
          <w:rtl/>
        </w:rPr>
      </w:pPr>
      <w:bookmarkStart w:id="73" w:name="_Toc90816276"/>
      <w:r>
        <w:rPr>
          <w:rFonts w:hint="cs"/>
          <w:rtl/>
        </w:rPr>
        <w:t xml:space="preserve">קשרים בין נתונים </w:t>
      </w:r>
      <w:proofErr w:type="spellStart"/>
      <w:r>
        <w:rPr>
          <w:rFonts w:hint="cs"/>
          <w:rtl/>
        </w:rPr>
        <w:t>מטארולוגיי</w:t>
      </w:r>
      <w:r w:rsidR="00744BB0">
        <w:rPr>
          <w:rFonts w:hint="cs"/>
          <w:rtl/>
        </w:rPr>
        <w:t>ם</w:t>
      </w:r>
      <w:proofErr w:type="spellEnd"/>
      <w:r w:rsidR="00744BB0">
        <w:rPr>
          <w:rFonts w:hint="cs"/>
          <w:rtl/>
        </w:rPr>
        <w:t xml:space="preserve"> וייצור חשמל</w:t>
      </w:r>
      <w:r w:rsidR="00260C3A">
        <w:rPr>
          <w:rFonts w:hint="cs"/>
          <w:rtl/>
        </w:rPr>
        <w:t xml:space="preserve"> מאנרגיות מתחדשות</w:t>
      </w:r>
      <w:bookmarkEnd w:id="73"/>
    </w:p>
    <w:p w14:paraId="70FD1FFA" w14:textId="56C5F5CB" w:rsidR="004261DD" w:rsidRPr="00D02925" w:rsidRDefault="004261DD" w:rsidP="004261DD">
      <w:pPr>
        <w:pStyle w:val="ListParagraph"/>
        <w:numPr>
          <w:ilvl w:val="0"/>
          <w:numId w:val="7"/>
        </w:numPr>
        <w:bidi/>
        <w:rPr>
          <w:b/>
          <w:bCs/>
        </w:rPr>
      </w:pPr>
      <w:r w:rsidRPr="007918EB">
        <w:rPr>
          <w:rFonts w:hint="cs"/>
          <w:b/>
          <w:bCs/>
          <w:rtl/>
        </w:rPr>
        <w:t xml:space="preserve">מה: </w:t>
      </w:r>
      <w:r w:rsidR="007918EB">
        <w:rPr>
          <w:rFonts w:hint="cs"/>
          <w:rtl/>
        </w:rPr>
        <w:t>אנחנו רוצים להראות את הקשרים בין ייצור חשמל</w:t>
      </w:r>
      <w:r w:rsidR="000A5DFC">
        <w:rPr>
          <w:rFonts w:hint="cs"/>
          <w:rtl/>
        </w:rPr>
        <w:t xml:space="preserve"> מאנרגיות מתחדשות</w:t>
      </w:r>
      <w:r w:rsidR="007918EB">
        <w:rPr>
          <w:rFonts w:hint="cs"/>
          <w:rtl/>
        </w:rPr>
        <w:t>, מהירות רוח, קרינה סולרית וטמפרטורה.</w:t>
      </w:r>
      <w:r w:rsidR="000A5DFC">
        <w:rPr>
          <w:rFonts w:hint="cs"/>
          <w:rtl/>
        </w:rPr>
        <w:t xml:space="preserve"> ייצור חשמל מאנרגיות מתחדשות מושפע מגורמים מטאורולוגיים שונים. המידע שלנו הוא בין היתר מידע מטאורולוגי, ברזולוציה שעתית, ולכן רצינו לראות </w:t>
      </w:r>
      <w:r w:rsidR="00D02925">
        <w:rPr>
          <w:rFonts w:hint="cs"/>
          <w:rtl/>
        </w:rPr>
        <w:t xml:space="preserve">את הקשרים </w:t>
      </w:r>
      <w:r w:rsidR="00BB4F21">
        <w:rPr>
          <w:rFonts w:hint="cs"/>
          <w:rtl/>
        </w:rPr>
        <w:t>בין הגורמים הללו.</w:t>
      </w:r>
    </w:p>
    <w:p w14:paraId="4EDBFDFD" w14:textId="0E4312DB" w:rsidR="00D02925" w:rsidRPr="00BB4F21" w:rsidRDefault="00D02925" w:rsidP="00876DA7">
      <w:pPr>
        <w:pStyle w:val="ListParagraph"/>
        <w:numPr>
          <w:ilvl w:val="0"/>
          <w:numId w:val="7"/>
        </w:numPr>
        <w:bidi/>
        <w:rPr>
          <w:b/>
          <w:bCs/>
        </w:rPr>
      </w:pPr>
      <w:r>
        <w:rPr>
          <w:rFonts w:hint="cs"/>
          <w:b/>
          <w:bCs/>
          <w:rtl/>
        </w:rPr>
        <w:t xml:space="preserve">למה: </w:t>
      </w:r>
      <w:r w:rsidR="00260C3A">
        <w:rPr>
          <w:rFonts w:hint="cs"/>
          <w:rtl/>
        </w:rPr>
        <w:t xml:space="preserve">ייצור </w:t>
      </w:r>
      <w:r w:rsidR="00594C2F">
        <w:rPr>
          <w:rFonts w:hint="cs"/>
          <w:rtl/>
        </w:rPr>
        <w:t>חשמל מאנרגיות מתחדשות מושפע מגורמים מטאורולוגיים שונים: נצילות של פאנלים סולריים מושפעים מטמפרטורת האוו</w:t>
      </w:r>
      <w:r w:rsidR="00BB4F21">
        <w:rPr>
          <w:rFonts w:hint="cs"/>
          <w:rtl/>
        </w:rPr>
        <w:t>יר ומהירות הרוח, בישראל יש גם ייצור חשמל מרוח (זניח לעומת ייצור סולרי אבל קיים).</w:t>
      </w:r>
      <w:r w:rsidR="00A16D8B">
        <w:rPr>
          <w:rFonts w:hint="cs"/>
          <w:rtl/>
        </w:rPr>
        <w:t xml:space="preserve"> הצגה של קשרים אלו </w:t>
      </w:r>
      <w:r w:rsidR="00876DA7">
        <w:rPr>
          <w:rFonts w:hint="cs"/>
          <w:rtl/>
        </w:rPr>
        <w:t>תסייע למקבל ההחלטות לאפיין חודשים שונים ולהעריך את ייצור החשמל לפי נתונים מטאורולוגיים.</w:t>
      </w:r>
    </w:p>
    <w:p w14:paraId="5566FADA" w14:textId="3B9FDECB" w:rsidR="0079713C" w:rsidRPr="00F73BD5" w:rsidRDefault="00BB4F21" w:rsidP="00F73BD5">
      <w:pPr>
        <w:pStyle w:val="ListParagraph"/>
        <w:numPr>
          <w:ilvl w:val="0"/>
          <w:numId w:val="7"/>
        </w:numPr>
        <w:bidi/>
        <w:rPr>
          <w:b/>
          <w:bCs/>
        </w:rPr>
      </w:pPr>
      <w:r>
        <w:rPr>
          <w:rFonts w:hint="cs"/>
          <w:b/>
          <w:bCs/>
          <w:rtl/>
        </w:rPr>
        <w:t xml:space="preserve">איך: </w:t>
      </w:r>
      <w:r>
        <w:rPr>
          <w:rFonts w:hint="cs"/>
          <w:rtl/>
        </w:rPr>
        <w:t>רצינו להראות קשר</w:t>
      </w:r>
      <w:r w:rsidR="000E2BFE">
        <w:rPr>
          <w:rFonts w:hint="cs"/>
          <w:rtl/>
        </w:rPr>
        <w:t>ים</w:t>
      </w:r>
      <w:r>
        <w:rPr>
          <w:rFonts w:hint="cs"/>
          <w:rtl/>
        </w:rPr>
        <w:t xml:space="preserve"> בין משתנים שונים בסט רב ממדי, ולכן בחרנו להשתמש בגרף מקבילי (</w:t>
      </w:r>
      <w:r>
        <w:rPr>
          <w:lang w:val="en-US"/>
        </w:rPr>
        <w:t>Parallel Plot</w:t>
      </w:r>
      <w:r>
        <w:rPr>
          <w:rFonts w:hint="cs"/>
          <w:rtl/>
        </w:rPr>
        <w:t xml:space="preserve">). </w:t>
      </w:r>
      <w:r w:rsidR="003E33A8">
        <w:rPr>
          <w:rFonts w:hint="cs"/>
          <w:rtl/>
        </w:rPr>
        <w:t xml:space="preserve">בהתחלה </w:t>
      </w:r>
      <w:r w:rsidR="00A16D8B">
        <w:rPr>
          <w:rFonts w:hint="cs"/>
          <w:rtl/>
        </w:rPr>
        <w:t xml:space="preserve">ניסינו </w:t>
      </w:r>
      <w:r w:rsidR="000E2BFE">
        <w:rPr>
          <w:rFonts w:hint="cs"/>
          <w:rtl/>
        </w:rPr>
        <w:t xml:space="preserve">להציג </w:t>
      </w:r>
      <w:r w:rsidR="003E33A8">
        <w:rPr>
          <w:rFonts w:hint="cs"/>
          <w:rtl/>
        </w:rPr>
        <w:t xml:space="preserve">עבור כל השעות בשנת 2020, אבל </w:t>
      </w:r>
      <w:r w:rsidR="000E2BFE">
        <w:rPr>
          <w:rFonts w:hint="cs"/>
          <w:rtl/>
        </w:rPr>
        <w:t>זה יוצר ריבוי מידע והופך להיות לא אינפורמטיבי.</w:t>
      </w:r>
      <w:r w:rsidR="003E33A8">
        <w:rPr>
          <w:rFonts w:hint="cs"/>
          <w:rtl/>
        </w:rPr>
        <w:t xml:space="preserve"> בחרנו להסתכל על </w:t>
      </w:r>
      <w:r w:rsidR="0079713C">
        <w:rPr>
          <w:rFonts w:hint="cs"/>
          <w:rtl/>
        </w:rPr>
        <w:t xml:space="preserve">חודשים </w:t>
      </w:r>
      <w:r w:rsidR="000E2BFE">
        <w:rPr>
          <w:rFonts w:hint="cs"/>
          <w:rtl/>
        </w:rPr>
        <w:t xml:space="preserve">מייצגים </w:t>
      </w:r>
      <w:r w:rsidR="0079713C">
        <w:rPr>
          <w:rFonts w:hint="cs"/>
          <w:rtl/>
        </w:rPr>
        <w:t xml:space="preserve">(ינואר, אפריל, יולי ואוקטובר </w:t>
      </w:r>
      <w:r w:rsidR="0079713C">
        <w:rPr>
          <w:rtl/>
        </w:rPr>
        <w:t>–</w:t>
      </w:r>
      <w:r w:rsidR="0079713C">
        <w:rPr>
          <w:rFonts w:hint="cs"/>
          <w:rtl/>
        </w:rPr>
        <w:t xml:space="preserve"> חורף, קיץ ועונות מעבר) ועל טווח </w:t>
      </w:r>
      <w:r w:rsidR="00512A7F">
        <w:rPr>
          <w:rFonts w:hint="cs"/>
          <w:rtl/>
        </w:rPr>
        <w:t>של התצפיות</w:t>
      </w:r>
      <w:r w:rsidR="0079713C">
        <w:rPr>
          <w:rFonts w:hint="cs"/>
          <w:rtl/>
        </w:rPr>
        <w:t xml:space="preserve"> </w:t>
      </w:r>
      <w:r w:rsidR="00512A7F">
        <w:rPr>
          <w:rFonts w:hint="cs"/>
          <w:rtl/>
        </w:rPr>
        <w:t>מ</w:t>
      </w:r>
      <w:r w:rsidR="0079713C">
        <w:rPr>
          <w:rFonts w:hint="cs"/>
          <w:rtl/>
        </w:rPr>
        <w:t>האחוזון ה-25 עד לאחוזון ה-75</w:t>
      </w:r>
      <w:r w:rsidR="00F73BD5">
        <w:rPr>
          <w:rFonts w:hint="cs"/>
          <w:rtl/>
        </w:rPr>
        <w:t xml:space="preserve">, על מנת לקבל אפיון מייצג עבור כל חודש </w:t>
      </w:r>
      <w:r w:rsidR="000E2BFE">
        <w:rPr>
          <w:rFonts w:hint="cs"/>
          <w:rtl/>
        </w:rPr>
        <w:t>מ</w:t>
      </w:r>
      <w:r w:rsidR="00F73BD5">
        <w:rPr>
          <w:rFonts w:hint="cs"/>
          <w:rtl/>
        </w:rPr>
        <w:t>בלי להעמיס על הגרף.</w:t>
      </w:r>
    </w:p>
    <w:p w14:paraId="0B43FEB6" w14:textId="6BE45D5B" w:rsidR="00F73BD5" w:rsidRDefault="000E2BFE" w:rsidP="00F73BD5">
      <w:pPr>
        <w:pStyle w:val="ListParagraph"/>
        <w:bidi/>
        <w:rPr>
          <w:rtl/>
        </w:rPr>
      </w:pPr>
      <w:r>
        <w:rPr>
          <w:rtl/>
        </w:rPr>
        <w:br/>
      </w:r>
      <w:r>
        <w:rPr>
          <w:rFonts w:hint="cs"/>
          <w:rtl/>
        </w:rPr>
        <w:t>למשל</w:t>
      </w:r>
      <w:r w:rsidR="00512A7F">
        <w:rPr>
          <w:rFonts w:hint="cs"/>
          <w:rtl/>
        </w:rPr>
        <w:t>,</w:t>
      </w:r>
      <w:r>
        <w:rPr>
          <w:rFonts w:hint="cs"/>
          <w:rtl/>
        </w:rPr>
        <w:t xml:space="preserve"> </w:t>
      </w:r>
      <w:r w:rsidR="00F73BD5">
        <w:rPr>
          <w:rFonts w:hint="cs"/>
          <w:rtl/>
        </w:rPr>
        <w:t xml:space="preserve">ניתן לראות בגרף, שבחודש יולי יש קרינה גבוהה, טמפרטורה גבוהה, מהירות רוח נמוכה, </w:t>
      </w:r>
      <w:r w:rsidR="00512A7F">
        <w:rPr>
          <w:rFonts w:hint="cs"/>
          <w:rtl/>
        </w:rPr>
        <w:t>ו</w:t>
      </w:r>
      <w:r w:rsidR="00F73BD5">
        <w:rPr>
          <w:rFonts w:hint="cs"/>
          <w:rtl/>
        </w:rPr>
        <w:t>ייצור חשמל מאנרגיות מתחדשות גבוה.</w:t>
      </w:r>
    </w:p>
    <w:p w14:paraId="18B1E7E0" w14:textId="0A3B15DD" w:rsidR="00F73BD5" w:rsidRDefault="00F73BD5" w:rsidP="00F73BD5">
      <w:pPr>
        <w:pStyle w:val="ListParagraph"/>
        <w:bidi/>
        <w:rPr>
          <w:rtl/>
        </w:rPr>
      </w:pPr>
      <w:r>
        <w:rPr>
          <w:rFonts w:hint="cs"/>
          <w:rtl/>
        </w:rPr>
        <w:t>בחודש ינואר לעומת זאת, יש קרינה נמוכה, טמפרטורת אוויר נמוכה וכך גם ייצור החשמל מאנרגיות מתחדשות נמוך.</w:t>
      </w:r>
    </w:p>
    <w:p w14:paraId="17C26B32" w14:textId="277BC461" w:rsidR="000249C3" w:rsidRPr="00F73BD5" w:rsidRDefault="000249C3" w:rsidP="000249C3">
      <w:pPr>
        <w:pStyle w:val="ListParagraph"/>
        <w:bidi/>
      </w:pPr>
      <w:r>
        <w:rPr>
          <w:rFonts w:hint="cs"/>
          <w:rtl/>
        </w:rPr>
        <w:t xml:space="preserve">בעונות </w:t>
      </w:r>
      <w:r w:rsidR="00512A7F">
        <w:rPr>
          <w:rFonts w:hint="cs"/>
          <w:rtl/>
        </w:rPr>
        <w:t>ה</w:t>
      </w:r>
      <w:r>
        <w:rPr>
          <w:rFonts w:hint="cs"/>
          <w:rtl/>
        </w:rPr>
        <w:t xml:space="preserve">מעבר ניתן לראות קרינה בינונית, יחד עם ייצור אנרגיות מתחדשות </w:t>
      </w:r>
      <w:r w:rsidR="00512A7F">
        <w:rPr>
          <w:rFonts w:hint="cs"/>
          <w:rtl/>
        </w:rPr>
        <w:t>דומה</w:t>
      </w:r>
      <w:r>
        <w:rPr>
          <w:rFonts w:hint="cs"/>
          <w:rtl/>
        </w:rPr>
        <w:t xml:space="preserve"> לקיץ. ניתן </w:t>
      </w:r>
      <w:r w:rsidR="001E17D5">
        <w:rPr>
          <w:rFonts w:hint="cs"/>
          <w:rtl/>
        </w:rPr>
        <w:t>ל</w:t>
      </w:r>
      <w:r>
        <w:rPr>
          <w:rFonts w:hint="cs"/>
          <w:rtl/>
        </w:rPr>
        <w:t>שייך הבדלים אלו לכך שטמפרטורת אוויר גבוהה משפיעה לרעה על נצילות פאנלים.</w:t>
      </w:r>
    </w:p>
    <w:p w14:paraId="60C4629E" w14:textId="57C52793" w:rsidR="00A16DF2" w:rsidRDefault="00494E95">
      <w:pPr>
        <w:rPr>
          <w:b/>
          <w:bCs/>
          <w:rtl/>
        </w:rPr>
      </w:pPr>
      <w:r>
        <w:rPr>
          <w:b/>
          <w:bCs/>
          <w:noProof/>
          <w:rtl/>
          <w:lang w:val="he-IL"/>
        </w:rPr>
        <mc:AlternateContent>
          <mc:Choice Requires="wpg">
            <w:drawing>
              <wp:anchor distT="0" distB="0" distL="114300" distR="114300" simplePos="0" relativeHeight="251704320" behindDoc="0" locked="0" layoutInCell="1" allowOverlap="1" wp14:anchorId="418C0C2B" wp14:editId="5A6ADE5F">
                <wp:simplePos x="0" y="0"/>
                <wp:positionH relativeFrom="column">
                  <wp:posOffset>-374783</wp:posOffset>
                </wp:positionH>
                <wp:positionV relativeFrom="paragraph">
                  <wp:posOffset>254446</wp:posOffset>
                </wp:positionV>
                <wp:extent cx="6455391" cy="3960618"/>
                <wp:effectExtent l="0" t="0" r="3175" b="1905"/>
                <wp:wrapNone/>
                <wp:docPr id="52" name="Group 52"/>
                <wp:cNvGraphicFramePr/>
                <a:graphic xmlns:a="http://schemas.openxmlformats.org/drawingml/2006/main">
                  <a:graphicData uri="http://schemas.microsoft.com/office/word/2010/wordprocessingGroup">
                    <wpg:wgp>
                      <wpg:cNvGrpSpPr/>
                      <wpg:grpSpPr>
                        <a:xfrm>
                          <a:off x="0" y="0"/>
                          <a:ext cx="6455391" cy="3960618"/>
                          <a:chOff x="0" y="0"/>
                          <a:chExt cx="7442200" cy="4315969"/>
                        </a:xfrm>
                      </wpg:grpSpPr>
                      <pic:pic xmlns:pic="http://schemas.openxmlformats.org/drawingml/2006/picture">
                        <pic:nvPicPr>
                          <pic:cNvPr id="3" name="Picture 3" descr="Chart, line char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l="4695" r="5394" b="2610"/>
                          <a:stretch/>
                        </pic:blipFill>
                        <pic:spPr bwMode="auto">
                          <a:xfrm>
                            <a:off x="0" y="0"/>
                            <a:ext cx="7442200" cy="404304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089964" y="4118458"/>
                            <a:ext cx="5730443" cy="197511"/>
                          </a:xfrm>
                          <a:prstGeom prst="rect">
                            <a:avLst/>
                          </a:prstGeom>
                          <a:solidFill>
                            <a:prstClr val="white"/>
                          </a:solidFill>
                          <a:ln>
                            <a:noFill/>
                          </a:ln>
                        </wps:spPr>
                        <wps:txbx>
                          <w:txbxContent>
                            <w:p w14:paraId="3643946A" w14:textId="095C6A03" w:rsidR="00A16DF2" w:rsidRPr="00D12817" w:rsidRDefault="00A16DF2" w:rsidP="00A16DF2">
                              <w:pPr>
                                <w:pStyle w:val="Caption"/>
                                <w:bidi/>
                                <w:jc w:val="center"/>
                                <w:rPr>
                                  <w:b/>
                                  <w:bCs/>
                                  <w:noProof/>
                                </w:rPr>
                              </w:pPr>
                              <w:bookmarkStart w:id="74" w:name="_Toc90736832"/>
                              <w:bookmarkStart w:id="75" w:name="_Toc90816408"/>
                              <w:r>
                                <w:rPr>
                                  <w:rtl/>
                                </w:rPr>
                                <w:t>איור</w:t>
                              </w:r>
                              <w:r>
                                <w:t xml:space="preserve"> </w:t>
                              </w:r>
                              <w:r>
                                <w:rPr>
                                  <w:rFonts w:hint="cs"/>
                                  <w:rtl/>
                                </w:rPr>
                                <w:t xml:space="preserve">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15</w:t>
                              </w:r>
                              <w:r w:rsidR="00036097">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C0C2B" id="Group 52" o:spid="_x0000_s1068" style="position:absolute;margin-left:-29.5pt;margin-top:20.05pt;width:508.3pt;height:311.85pt;z-index:251704320;mso-width-relative:margin;mso-height-relative:margin" coordsize="74422,431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PDB4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QRnrRRQBXksLObb5lrA+2UTru&#10;jBxIOj/73v1qpJ4f0uXbm0UbbwX42sV/fj+M4PJ9uladFUpyWzJcIvdGGfC1kMeVLcRZ1L+032P9&#10;+XuDx90+lKPDiuD9p1G8lxqX9oR/PjaR0j5z8g9OK26Kr2s+5HsYdjJi8N6XHu/0cvuvjqHzuTic&#10;/wAQ/wAOlXo9Ps4Q3l2sK75jO2IxzIern/a9+tWKKlzk92UoRWyCiiip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E0P/AJDHib/sJJ/6SW9bdYmh/wDI&#10;Y8Tf9hJP/SS3oA2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">
                <v:shape id="Picture 3" o:spid="_x0000_s1069" type="#_x0000_t75" alt="Chart, line chart&#10;&#10;Description automatically generated" style="position:absolute;width:74422;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">
                  <v:imagedata r:id="rId58" o:title="Chart, line chart&#10;&#10;Description automatically generated" cropbottom="1710f" cropleft="3077f" cropright="3535f"/>
                </v:shape>
                <v:shape id="Text Box 51" o:spid="_x0000_s1070" type="#_x0000_t202" style="position:absolute;left:10899;top:41184;width:573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643946A" w14:textId="095C6A03" w:rsidR="00A16DF2" w:rsidRPr="00D12817" w:rsidRDefault="00A16DF2" w:rsidP="00A16DF2">
                        <w:pPr>
                          <w:pStyle w:val="Caption"/>
                          <w:bidi/>
                          <w:jc w:val="center"/>
                          <w:rPr>
                            <w:b/>
                            <w:bCs/>
                            <w:noProof/>
                          </w:rPr>
                        </w:pPr>
                        <w:bookmarkStart w:id="76" w:name="_Toc90736832"/>
                        <w:bookmarkStart w:id="77" w:name="_Toc90816408"/>
                        <w:r>
                          <w:rPr>
                            <w:rtl/>
                          </w:rPr>
                          <w:t>איור</w:t>
                        </w:r>
                        <w:r>
                          <w:t xml:space="preserve"> </w:t>
                        </w:r>
                        <w:r>
                          <w:rPr>
                            <w:rFonts w:hint="cs"/>
                            <w:rtl/>
                          </w:rPr>
                          <w:t xml:space="preserve">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Pr>
                          <w:t>15</w:t>
                        </w:r>
                        <w:r w:rsidR="00036097">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6"/>
                        <w:bookmarkEnd w:id="77"/>
                      </w:p>
                    </w:txbxContent>
                  </v:textbox>
                </v:shape>
              </v:group>
            </w:pict>
          </mc:Fallback>
        </mc:AlternateContent>
      </w:r>
      <w:r w:rsidR="00A16DF2">
        <w:rPr>
          <w:b/>
          <w:bCs/>
          <w:rtl/>
        </w:rPr>
        <w:br w:type="page"/>
      </w:r>
    </w:p>
    <w:p w14:paraId="5F3B4A6C" w14:textId="4C71B438" w:rsidR="00215622" w:rsidRPr="00A35E72" w:rsidRDefault="00215622" w:rsidP="00A35E72">
      <w:pPr>
        <w:bidi/>
        <w:rPr>
          <w:b/>
          <w:bCs/>
        </w:rPr>
      </w:pPr>
    </w:p>
    <w:p w14:paraId="134F5242" w14:textId="2CDB2E4A" w:rsidR="00CC2677" w:rsidRDefault="006E298D" w:rsidP="00A35E72">
      <w:pPr>
        <w:pStyle w:val="Heading2"/>
        <w:bidi/>
        <w:rPr>
          <w:rtl/>
        </w:rPr>
      </w:pPr>
      <w:bookmarkStart w:id="78" w:name="_Toc90816277"/>
      <w:r>
        <w:rPr>
          <w:rFonts w:hint="cs"/>
          <w:rtl/>
        </w:rPr>
        <w:t>דקות אי ספיקה באזורים בישראל</w:t>
      </w:r>
      <w:bookmarkEnd w:id="78"/>
    </w:p>
    <w:p w14:paraId="48FAFB81" w14:textId="5229731C" w:rsidR="006E298D" w:rsidRDefault="006E298D" w:rsidP="006E298D">
      <w:pPr>
        <w:pStyle w:val="ListParagraph"/>
        <w:numPr>
          <w:ilvl w:val="0"/>
          <w:numId w:val="10"/>
        </w:numPr>
        <w:bidi/>
      </w:pPr>
      <w:r>
        <w:rPr>
          <w:rFonts w:hint="cs"/>
          <w:b/>
          <w:bCs/>
          <w:rtl/>
        </w:rPr>
        <w:t xml:space="preserve">מה: </w:t>
      </w:r>
      <w:r>
        <w:rPr>
          <w:rFonts w:hint="cs"/>
          <w:rtl/>
        </w:rPr>
        <w:t>רשות החשמל מפרסמת דקות אי אספקה ממוצעות לצרכני החשמל. דקות אי אספקה משמעותן שצרכן חשמל לא קיבל חשמל. יש אירועים חריגים כמו סופות</w:t>
      </w:r>
      <w:r w:rsidR="00931CB5">
        <w:rPr>
          <w:rFonts w:hint="cs"/>
          <w:rtl/>
        </w:rPr>
        <w:t>,</w:t>
      </w:r>
      <w:r>
        <w:rPr>
          <w:rFonts w:hint="cs"/>
          <w:rtl/>
        </w:rPr>
        <w:t xml:space="preserve"> שיצרני החשמל לא יכולים לשלוט בהם, אבל הגיוני שרשות החשמל תרצה דיווחים על התקלות </w:t>
      </w:r>
      <w:r w:rsidR="00DE1F41">
        <w:rPr>
          <w:rFonts w:hint="cs"/>
          <w:rtl/>
        </w:rPr>
        <w:t>באספקת חשמל לצרכנים. הדיווח על אי אספקה הוא לפי אזורים בארץ.</w:t>
      </w:r>
      <w:r>
        <w:rPr>
          <w:rFonts w:hint="cs"/>
          <w:rtl/>
        </w:rPr>
        <w:t xml:space="preserve"> </w:t>
      </w:r>
    </w:p>
    <w:p w14:paraId="3F68C31A" w14:textId="2C849ADD" w:rsidR="006E298D" w:rsidRDefault="006E298D" w:rsidP="006E298D">
      <w:pPr>
        <w:pStyle w:val="ListParagraph"/>
        <w:numPr>
          <w:ilvl w:val="0"/>
          <w:numId w:val="10"/>
        </w:numPr>
        <w:bidi/>
      </w:pPr>
      <w:r>
        <w:rPr>
          <w:rFonts w:hint="cs"/>
          <w:b/>
          <w:bCs/>
          <w:rtl/>
        </w:rPr>
        <w:t>למה:</w:t>
      </w:r>
      <w:r w:rsidR="00931CB5">
        <w:rPr>
          <w:rFonts w:hint="cs"/>
          <w:b/>
          <w:bCs/>
          <w:rtl/>
        </w:rPr>
        <w:t xml:space="preserve"> </w:t>
      </w:r>
      <w:r w:rsidR="00931CB5">
        <w:rPr>
          <w:rFonts w:hint="cs"/>
          <w:rtl/>
        </w:rPr>
        <w:t>כיום</w:t>
      </w:r>
      <w:r>
        <w:rPr>
          <w:rFonts w:hint="cs"/>
          <w:b/>
          <w:bCs/>
          <w:rtl/>
        </w:rPr>
        <w:t xml:space="preserve"> </w:t>
      </w:r>
      <w:r>
        <w:rPr>
          <w:rFonts w:hint="cs"/>
          <w:rtl/>
        </w:rPr>
        <w:t>חשמל הוא מצרך בסיסי לתפעול כל בית, עסק</w:t>
      </w:r>
      <w:r w:rsidR="00931CB5">
        <w:rPr>
          <w:rFonts w:hint="cs"/>
          <w:rtl/>
        </w:rPr>
        <w:t>,</w:t>
      </w:r>
      <w:r>
        <w:rPr>
          <w:rFonts w:hint="cs"/>
          <w:rtl/>
        </w:rPr>
        <w:t xml:space="preserve"> ב</w:t>
      </w:r>
      <w:r w:rsidR="00512A7F">
        <w:rPr>
          <w:rFonts w:hint="cs"/>
          <w:rtl/>
        </w:rPr>
        <w:t>תי</w:t>
      </w:r>
      <w:r>
        <w:rPr>
          <w:rFonts w:hint="cs"/>
          <w:rtl/>
        </w:rPr>
        <w:t xml:space="preserve"> חולים, משרדי ממשלה וכוחות הביטחון</w:t>
      </w:r>
      <w:r w:rsidR="00512A7F">
        <w:rPr>
          <w:rFonts w:hint="cs"/>
          <w:rtl/>
        </w:rPr>
        <w:t xml:space="preserve"> זקוקים לחשמל לפעילותם השוטפת</w:t>
      </w:r>
      <w:r w:rsidR="00931CB5">
        <w:rPr>
          <w:rFonts w:hint="cs"/>
          <w:rtl/>
        </w:rPr>
        <w:t xml:space="preserve">. כל אלו </w:t>
      </w:r>
      <w:r>
        <w:rPr>
          <w:rFonts w:hint="cs"/>
          <w:rtl/>
        </w:rPr>
        <w:t>צריכים אספקת חשמל סדירה</w:t>
      </w:r>
      <w:r w:rsidR="00931CB5">
        <w:rPr>
          <w:rFonts w:hint="cs"/>
          <w:rtl/>
        </w:rPr>
        <w:t>, וחלקם אינם יכולים להתמודד עם מחסור בח</w:t>
      </w:r>
      <w:r w:rsidR="00512A7F">
        <w:rPr>
          <w:rFonts w:hint="cs"/>
          <w:rtl/>
        </w:rPr>
        <w:t>שמ</w:t>
      </w:r>
      <w:r w:rsidR="00931CB5">
        <w:rPr>
          <w:rFonts w:hint="cs"/>
          <w:rtl/>
        </w:rPr>
        <w:t>ל</w:t>
      </w:r>
      <w:r w:rsidR="00985BD7">
        <w:rPr>
          <w:rFonts w:hint="cs"/>
          <w:rtl/>
        </w:rPr>
        <w:t xml:space="preserve"> כלל</w:t>
      </w:r>
      <w:r w:rsidR="00931CB5">
        <w:rPr>
          <w:rFonts w:hint="cs"/>
          <w:rtl/>
        </w:rPr>
        <w:t xml:space="preserve"> (אפילו למספר דקות)</w:t>
      </w:r>
      <w:r>
        <w:rPr>
          <w:rFonts w:hint="cs"/>
          <w:rtl/>
        </w:rPr>
        <w:t xml:space="preserve">. לכן, הגיוני שרשות החשמל תחזיק מעקב קבוע אחר דקות אי האספקה. </w:t>
      </w:r>
      <w:r w:rsidR="00931CB5">
        <w:rPr>
          <w:rFonts w:hint="cs"/>
          <w:rtl/>
        </w:rPr>
        <w:t xml:space="preserve">מתבקש </w:t>
      </w:r>
      <w:r>
        <w:rPr>
          <w:rFonts w:hint="cs"/>
          <w:rtl/>
        </w:rPr>
        <w:t xml:space="preserve">גם לחלק לאזורים את דקות אי האספקה, </w:t>
      </w:r>
      <w:r w:rsidR="00931CB5">
        <w:rPr>
          <w:rFonts w:hint="cs"/>
          <w:rtl/>
        </w:rPr>
        <w:t xml:space="preserve">היות </w:t>
      </w:r>
      <w:r w:rsidR="00985BD7">
        <w:rPr>
          <w:rFonts w:hint="cs"/>
          <w:rtl/>
        </w:rPr>
        <w:t>ול</w:t>
      </w:r>
      <w:r>
        <w:rPr>
          <w:rFonts w:hint="cs"/>
          <w:rtl/>
        </w:rPr>
        <w:t>אזור</w:t>
      </w:r>
      <w:r w:rsidR="00985BD7">
        <w:rPr>
          <w:rFonts w:hint="cs"/>
          <w:rtl/>
        </w:rPr>
        <w:t>ים</w:t>
      </w:r>
      <w:r>
        <w:rPr>
          <w:rFonts w:hint="cs"/>
          <w:rtl/>
        </w:rPr>
        <w:t xml:space="preserve"> </w:t>
      </w:r>
      <w:r w:rsidR="00985BD7">
        <w:rPr>
          <w:rFonts w:hint="cs"/>
          <w:rtl/>
        </w:rPr>
        <w:t>שונים</w:t>
      </w:r>
      <w:r>
        <w:rPr>
          <w:rFonts w:hint="cs"/>
          <w:rtl/>
        </w:rPr>
        <w:t xml:space="preserve"> יש </w:t>
      </w:r>
      <w:r w:rsidR="00985BD7">
        <w:rPr>
          <w:rFonts w:hint="cs"/>
          <w:rtl/>
        </w:rPr>
        <w:t>תשתיות חשמל שונות</w:t>
      </w:r>
      <w:r>
        <w:rPr>
          <w:rFonts w:hint="cs"/>
          <w:rtl/>
        </w:rPr>
        <w:t>.</w:t>
      </w:r>
      <w:r w:rsidR="00985BD7">
        <w:rPr>
          <w:rFonts w:hint="cs"/>
          <w:rtl/>
        </w:rPr>
        <w:t xml:space="preserve"> מעקב על פי אזורים יכול לעזור למקבל ההחלטות להקצות משאבים לשיפור תשתיות או היערכות מוקדמת.</w:t>
      </w:r>
    </w:p>
    <w:p w14:paraId="149B1F2B" w14:textId="08403202" w:rsidR="006E298D" w:rsidRDefault="006E298D" w:rsidP="006E298D">
      <w:pPr>
        <w:pStyle w:val="ListParagraph"/>
        <w:numPr>
          <w:ilvl w:val="0"/>
          <w:numId w:val="10"/>
        </w:numPr>
        <w:bidi/>
      </w:pPr>
      <w:r>
        <w:rPr>
          <w:rFonts w:hint="cs"/>
          <w:b/>
          <w:bCs/>
          <w:rtl/>
        </w:rPr>
        <w:t>איך:</w:t>
      </w:r>
      <w:r>
        <w:rPr>
          <w:rFonts w:hint="cs"/>
          <w:rtl/>
        </w:rPr>
        <w:t xml:space="preserve"> מכיוון שהדגש פה הוא פחות על מגמות</w:t>
      </w:r>
      <w:r w:rsidR="00DE1F41">
        <w:rPr>
          <w:rFonts w:hint="cs"/>
          <w:rtl/>
        </w:rPr>
        <w:t xml:space="preserve"> אלא על </w:t>
      </w:r>
      <w:r w:rsidR="00985BD7">
        <w:rPr>
          <w:rFonts w:hint="cs"/>
          <w:rtl/>
        </w:rPr>
        <w:t xml:space="preserve">מעקב </w:t>
      </w:r>
      <w:r w:rsidR="00DE1F41">
        <w:rPr>
          <w:rFonts w:hint="cs"/>
          <w:rtl/>
        </w:rPr>
        <w:t>חריגות באזורים שונים, בחרנו להציג את הגרף ב-</w:t>
      </w:r>
      <w:r w:rsidR="00DE1F41">
        <w:rPr>
          <w:lang w:val="en-US"/>
        </w:rPr>
        <w:t>radar plot</w:t>
      </w:r>
      <w:r w:rsidR="00DE1F41">
        <w:rPr>
          <w:rFonts w:hint="cs"/>
          <w:rtl/>
        </w:rPr>
        <w:t>, כאשר על קצה הפוליגון נמצאות השנים מ-2013-2020 והמרחק מהציר הוא דקות אי אספקה.</w:t>
      </w:r>
    </w:p>
    <w:p w14:paraId="117A520E" w14:textId="677C6924" w:rsidR="00A57423" w:rsidRPr="00A57423" w:rsidRDefault="00A57423" w:rsidP="00A57423">
      <w:pPr>
        <w:pStyle w:val="ListParagraph"/>
        <w:bidi/>
      </w:pPr>
      <w:r>
        <w:rPr>
          <w:rFonts w:hint="cs"/>
          <w:rtl/>
        </w:rPr>
        <w:t>כאשר יש תצפית חריגה, ניתן לראות בבירור על הגרף את השנה. כאשר עומדים על הנקודה ניתן לראות מה האזור.</w:t>
      </w:r>
    </w:p>
    <w:p w14:paraId="5BDBCC1D" w14:textId="0A9A3E58" w:rsidR="00DE1F41" w:rsidRDefault="00DE1F41" w:rsidP="00DE1F41">
      <w:pPr>
        <w:pStyle w:val="ListParagraph"/>
        <w:bidi/>
        <w:rPr>
          <w:rtl/>
        </w:rPr>
      </w:pPr>
      <w:r>
        <w:rPr>
          <w:rFonts w:hint="cs"/>
          <w:rtl/>
        </w:rPr>
        <w:t xml:space="preserve">ניתן להתמקד באזור מסוים על ידי הקלקה על הקו שלו וניתן גם להסיר אזורים מסוימים על ידי לחיצה על המקרא מצד </w:t>
      </w:r>
      <w:r w:rsidR="00A57423">
        <w:rPr>
          <w:rFonts w:hint="cs"/>
          <w:rtl/>
        </w:rPr>
        <w:t>שמאל</w:t>
      </w:r>
      <w:r>
        <w:rPr>
          <w:rFonts w:hint="cs"/>
          <w:rtl/>
        </w:rPr>
        <w:t>.</w:t>
      </w:r>
    </w:p>
    <w:p w14:paraId="09F408EE" w14:textId="35570DF6" w:rsidR="00956537" w:rsidRPr="00DE1F41" w:rsidRDefault="00956537" w:rsidP="00956537">
      <w:pPr>
        <w:pStyle w:val="ListParagraph"/>
        <w:bidi/>
      </w:pPr>
    </w:p>
    <w:p w14:paraId="3EAEDD0E" w14:textId="1D9DFD59" w:rsidR="00956537" w:rsidRDefault="00956537" w:rsidP="00504DD1">
      <w:pPr>
        <w:pBdr>
          <w:top w:val="nil"/>
          <w:left w:val="nil"/>
          <w:bottom w:val="nil"/>
          <w:right w:val="nil"/>
          <w:between w:val="nil"/>
        </w:pBdr>
        <w:bidi/>
        <w:rPr>
          <w:color w:val="000000"/>
          <w:rtl/>
        </w:rPr>
      </w:pPr>
    </w:p>
    <w:p w14:paraId="3850BDAE" w14:textId="67BF5468" w:rsidR="00956537" w:rsidRDefault="00A57423">
      <w:pPr>
        <w:rPr>
          <w:color w:val="000000"/>
          <w:rtl/>
        </w:rPr>
      </w:pPr>
      <w:r>
        <w:rPr>
          <w:noProof/>
        </w:rPr>
        <mc:AlternateContent>
          <mc:Choice Requires="wpg">
            <w:drawing>
              <wp:anchor distT="0" distB="0" distL="114300" distR="114300" simplePos="0" relativeHeight="251710464" behindDoc="0" locked="0" layoutInCell="1" allowOverlap="1" wp14:anchorId="6859BC2B" wp14:editId="6EA4DF1B">
                <wp:simplePos x="0" y="0"/>
                <wp:positionH relativeFrom="column">
                  <wp:posOffset>156352</wp:posOffset>
                </wp:positionH>
                <wp:positionV relativeFrom="paragraph">
                  <wp:posOffset>98880</wp:posOffset>
                </wp:positionV>
                <wp:extent cx="5527040" cy="4039737"/>
                <wp:effectExtent l="0" t="0" r="0" b="0"/>
                <wp:wrapNone/>
                <wp:docPr id="45" name="Group 45"/>
                <wp:cNvGraphicFramePr/>
                <a:graphic xmlns:a="http://schemas.openxmlformats.org/drawingml/2006/main">
                  <a:graphicData uri="http://schemas.microsoft.com/office/word/2010/wordprocessingGroup">
                    <wpg:wgp>
                      <wpg:cNvGrpSpPr/>
                      <wpg:grpSpPr>
                        <a:xfrm>
                          <a:off x="0" y="0"/>
                          <a:ext cx="5527040" cy="4039737"/>
                          <a:chOff x="0" y="0"/>
                          <a:chExt cx="5527040" cy="4039737"/>
                        </a:xfrm>
                      </wpg:grpSpPr>
                      <pic:pic xmlns:pic="http://schemas.openxmlformats.org/drawingml/2006/picture">
                        <pic:nvPicPr>
                          <pic:cNvPr id="5" name="Picture 5" descr="Chart, radar char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27040" cy="3884930"/>
                          </a:xfrm>
                          <a:prstGeom prst="rect">
                            <a:avLst/>
                          </a:prstGeom>
                        </pic:spPr>
                      </pic:pic>
                      <wps:wsp>
                        <wps:cNvPr id="38" name="Text Box 38"/>
                        <wps:cNvSpPr txBox="1"/>
                        <wps:spPr>
                          <a:xfrm>
                            <a:off x="1044054" y="3862316"/>
                            <a:ext cx="4237327" cy="177421"/>
                          </a:xfrm>
                          <a:prstGeom prst="rect">
                            <a:avLst/>
                          </a:prstGeom>
                          <a:solidFill>
                            <a:prstClr val="white"/>
                          </a:solidFill>
                          <a:ln>
                            <a:noFill/>
                          </a:ln>
                        </wps:spPr>
                        <wps:txbx>
                          <w:txbxContent>
                            <w:p w14:paraId="6BFD53BA" w14:textId="232C6386" w:rsidR="00956537" w:rsidRPr="00394FFC" w:rsidRDefault="00956537" w:rsidP="00956537">
                              <w:pPr>
                                <w:pStyle w:val="Caption"/>
                                <w:bidi/>
                                <w:jc w:val="center"/>
                              </w:pPr>
                              <w:bookmarkStart w:id="79" w:name="_Toc90816409"/>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tl/>
                                </w:rPr>
                                <w:t>16</w:t>
                              </w:r>
                              <w:r w:rsidR="00036097">
                                <w:rPr>
                                  <w:noProof/>
                                </w:rPr>
                                <w:fldChar w:fldCharType="end"/>
                              </w:r>
                              <w:r>
                                <w:rPr>
                                  <w:rFonts w:hint="cs"/>
                                  <w:rtl/>
                                </w:rPr>
                                <w:t xml:space="preserve"> </w:t>
                              </w:r>
                              <w:r>
                                <w:rPr>
                                  <w:rtl/>
                                </w:rPr>
                                <w:t>–</w:t>
                              </w:r>
                              <w:r>
                                <w:rPr>
                                  <w:rFonts w:hint="cs"/>
                                  <w:rtl/>
                                </w:rPr>
                                <w:t xml:space="preserve"> מצב ראשוני של הגרף</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59BC2B" id="Group 45" o:spid="_x0000_s1071" style="position:absolute;margin-left:12.3pt;margin-top:7.8pt;width:435.2pt;height:318.1pt;z-index:251710464" coordsize="55270,4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">
                <v:shape id="Picture 5" o:spid="_x0000_s1072" type="#_x0000_t75" alt="Chart, radar chart&#10;&#10;Description automatically generated" style="position:absolute;width:55270;height:38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">
                  <v:imagedata r:id="rId60" o:title="Chart, radar chart&#10;&#10;Description automatically generated"/>
                </v:shape>
                <v:shape id="Text Box 38" o:spid="_x0000_s1073" type="#_x0000_t202" style="position:absolute;left:10440;top:38623;width:4237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BFD53BA" w14:textId="232C6386" w:rsidR="00956537" w:rsidRPr="00394FFC" w:rsidRDefault="00956537" w:rsidP="00956537">
                        <w:pPr>
                          <w:pStyle w:val="Caption"/>
                          <w:bidi/>
                          <w:jc w:val="center"/>
                        </w:pPr>
                        <w:bookmarkStart w:id="80" w:name="_Toc90816409"/>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tl/>
                          </w:rPr>
                          <w:t>16</w:t>
                        </w:r>
                        <w:r w:rsidR="00036097">
                          <w:rPr>
                            <w:noProof/>
                          </w:rPr>
                          <w:fldChar w:fldCharType="end"/>
                        </w:r>
                        <w:r>
                          <w:rPr>
                            <w:rFonts w:hint="cs"/>
                            <w:rtl/>
                          </w:rPr>
                          <w:t xml:space="preserve"> </w:t>
                        </w:r>
                        <w:r>
                          <w:rPr>
                            <w:rtl/>
                          </w:rPr>
                          <w:t>–</w:t>
                        </w:r>
                        <w:r>
                          <w:rPr>
                            <w:rFonts w:hint="cs"/>
                            <w:rtl/>
                          </w:rPr>
                          <w:t xml:space="preserve"> מצב ראשוני של הגרף</w:t>
                        </w:r>
                        <w:bookmarkEnd w:id="80"/>
                      </w:p>
                    </w:txbxContent>
                  </v:textbox>
                </v:shape>
              </v:group>
            </w:pict>
          </mc:Fallback>
        </mc:AlternateContent>
      </w:r>
      <w:r w:rsidR="00956537">
        <w:rPr>
          <w:color w:val="000000"/>
          <w:rtl/>
        </w:rPr>
        <w:br w:type="page"/>
      </w:r>
    </w:p>
    <w:p w14:paraId="50647418" w14:textId="6BB47B92" w:rsidR="00B57807" w:rsidRPr="00504DD1" w:rsidRDefault="00A57423" w:rsidP="00504DD1">
      <w:pPr>
        <w:pBdr>
          <w:top w:val="nil"/>
          <w:left w:val="nil"/>
          <w:bottom w:val="nil"/>
          <w:right w:val="nil"/>
          <w:between w:val="nil"/>
        </w:pBdr>
        <w:bidi/>
        <w:rPr>
          <w:color w:val="000000"/>
        </w:rPr>
      </w:pPr>
      <w:r>
        <w:rPr>
          <w:noProof/>
          <w:color w:val="000000"/>
          <w:rtl/>
          <w:lang w:val="he-IL"/>
        </w:rPr>
        <w:lastRenderedPageBreak/>
        <mc:AlternateContent>
          <mc:Choice Requires="wpg">
            <w:drawing>
              <wp:anchor distT="0" distB="0" distL="114300" distR="114300" simplePos="0" relativeHeight="251716608" behindDoc="0" locked="0" layoutInCell="1" allowOverlap="1" wp14:anchorId="05F5733F" wp14:editId="318B8AA3">
                <wp:simplePos x="0" y="0"/>
                <wp:positionH relativeFrom="column">
                  <wp:posOffset>742950</wp:posOffset>
                </wp:positionH>
                <wp:positionV relativeFrom="paragraph">
                  <wp:posOffset>4537198</wp:posOffset>
                </wp:positionV>
                <wp:extent cx="4999990" cy="3616657"/>
                <wp:effectExtent l="0" t="0" r="0" b="3175"/>
                <wp:wrapNone/>
                <wp:docPr id="55" name="Group 55"/>
                <wp:cNvGraphicFramePr/>
                <a:graphic xmlns:a="http://schemas.openxmlformats.org/drawingml/2006/main">
                  <a:graphicData uri="http://schemas.microsoft.com/office/word/2010/wordprocessingGroup">
                    <wpg:wgp>
                      <wpg:cNvGrpSpPr/>
                      <wpg:grpSpPr>
                        <a:xfrm>
                          <a:off x="0" y="0"/>
                          <a:ext cx="4999990" cy="3616657"/>
                          <a:chOff x="0" y="0"/>
                          <a:chExt cx="4999990" cy="3616657"/>
                        </a:xfrm>
                      </wpg:grpSpPr>
                      <pic:pic xmlns:pic="http://schemas.openxmlformats.org/drawingml/2006/picture">
                        <pic:nvPicPr>
                          <pic:cNvPr id="21" name="Picture 21" descr="Chart, radar chart&#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9990" cy="3404870"/>
                          </a:xfrm>
                          <a:prstGeom prst="rect">
                            <a:avLst/>
                          </a:prstGeom>
                        </pic:spPr>
                      </pic:pic>
                      <wps:wsp>
                        <wps:cNvPr id="54" name="Text Box 54"/>
                        <wps:cNvSpPr txBox="1"/>
                        <wps:spPr>
                          <a:xfrm>
                            <a:off x="702859" y="3405116"/>
                            <a:ext cx="3860402" cy="211541"/>
                          </a:xfrm>
                          <a:prstGeom prst="rect">
                            <a:avLst/>
                          </a:prstGeom>
                          <a:solidFill>
                            <a:prstClr val="white"/>
                          </a:solidFill>
                          <a:ln>
                            <a:noFill/>
                          </a:ln>
                        </wps:spPr>
                        <wps:txbx>
                          <w:txbxContent>
                            <w:p w14:paraId="4DC3ED0B" w14:textId="55DD4770" w:rsidR="00A57423" w:rsidRPr="00A81BB8" w:rsidRDefault="00A57423" w:rsidP="00A57423">
                              <w:pPr>
                                <w:pStyle w:val="Caption"/>
                                <w:bidi/>
                                <w:jc w:val="center"/>
                                <w:rPr>
                                  <w:noProof/>
                                  <w:color w:val="000000"/>
                                  <w:lang w:val="he-IL"/>
                                </w:rPr>
                              </w:pPr>
                              <w:bookmarkStart w:id="81" w:name="_Toc90816410"/>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Pr>
                                  <w:noProof/>
                                  <w:rtl/>
                                </w:rPr>
                                <w:t>18</w:t>
                              </w:r>
                              <w:r w:rsidR="00036097">
                                <w:rPr>
                                  <w:noProof/>
                                </w:rPr>
                                <w:fldChar w:fldCharType="end"/>
                              </w:r>
                              <w:r>
                                <w:rPr>
                                  <w:rFonts w:hint="cs"/>
                                  <w:rtl/>
                                </w:rPr>
                                <w:t xml:space="preserve"> </w:t>
                              </w:r>
                              <w:r>
                                <w:rPr>
                                  <w:rtl/>
                                </w:rPr>
                                <w:t>–</w:t>
                              </w:r>
                              <w:r>
                                <w:rPr>
                                  <w:rFonts w:hint="cs"/>
                                  <w:rtl/>
                                </w:rPr>
                                <w:t xml:space="preserve"> ניתן הצגה של אזורים נבחרים והדגשה של אזור מסוים</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F5733F" id="Group 55" o:spid="_x0000_s1074" style="position:absolute;left:0;text-align:left;margin-left:58.5pt;margin-top:357.25pt;width:393.7pt;height:284.8pt;z-index:251716608" coordsize="49999,36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">
                <v:shape id="Picture 21" o:spid="_x0000_s1075" type="#_x0000_t75" alt="Chart, radar chart&#10;&#10;Description automatically generated" style="position:absolute;width:49999;height:3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">
                  <v:imagedata r:id="rId62" o:title="Chart, radar chart&#10;&#10;Description automatically generated"/>
                </v:shape>
                <v:shape id="Text Box 54" o:spid="_x0000_s1076" type="#_x0000_t202" style="position:absolute;left:7028;top:34051;width:3860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4DC3ED0B" w14:textId="55DD4770" w:rsidR="00A57423" w:rsidRPr="00A81BB8" w:rsidRDefault="00A57423" w:rsidP="00A57423">
                        <w:pPr>
                          <w:pStyle w:val="Caption"/>
                          <w:bidi/>
                          <w:jc w:val="center"/>
                          <w:rPr>
                            <w:noProof/>
                            <w:color w:val="000000"/>
                            <w:lang w:val="he-IL"/>
                          </w:rPr>
                        </w:pPr>
                        <w:bookmarkStart w:id="82" w:name="_Toc90816410"/>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Pr>
                            <w:noProof/>
                            <w:rtl/>
                          </w:rPr>
                          <w:t>18</w:t>
                        </w:r>
                        <w:r w:rsidR="00036097">
                          <w:rPr>
                            <w:noProof/>
                          </w:rPr>
                          <w:fldChar w:fldCharType="end"/>
                        </w:r>
                        <w:r>
                          <w:rPr>
                            <w:rFonts w:hint="cs"/>
                            <w:rtl/>
                          </w:rPr>
                          <w:t xml:space="preserve"> </w:t>
                        </w:r>
                        <w:r>
                          <w:rPr>
                            <w:rtl/>
                          </w:rPr>
                          <w:t>–</w:t>
                        </w:r>
                        <w:r>
                          <w:rPr>
                            <w:rFonts w:hint="cs"/>
                            <w:rtl/>
                          </w:rPr>
                          <w:t xml:space="preserve"> ניתן הצגה של אזורים נבחרים והדגשה של אזור מסוים</w:t>
                        </w:r>
                        <w:bookmarkEnd w:id="82"/>
                      </w:p>
                    </w:txbxContent>
                  </v:textbox>
                </v:shape>
              </v:group>
            </w:pict>
          </mc:Fallback>
        </mc:AlternateContent>
      </w:r>
      <w:r>
        <w:rPr>
          <w:noProof/>
          <w:color w:val="000000"/>
          <w:rtl/>
          <w:lang w:val="he-IL"/>
        </w:rPr>
        <mc:AlternateContent>
          <mc:Choice Requires="wpg">
            <w:drawing>
              <wp:anchor distT="0" distB="0" distL="114300" distR="114300" simplePos="0" relativeHeight="251713536" behindDoc="0" locked="0" layoutInCell="1" allowOverlap="1" wp14:anchorId="0576D0E0" wp14:editId="5AE21523">
                <wp:simplePos x="0" y="0"/>
                <wp:positionH relativeFrom="column">
                  <wp:posOffset>218364</wp:posOffset>
                </wp:positionH>
                <wp:positionV relativeFrom="paragraph">
                  <wp:posOffset>177421</wp:posOffset>
                </wp:positionV>
                <wp:extent cx="5288280" cy="3773606"/>
                <wp:effectExtent l="0" t="0" r="7620" b="0"/>
                <wp:wrapNone/>
                <wp:docPr id="53" name="Group 53"/>
                <wp:cNvGraphicFramePr/>
                <a:graphic xmlns:a="http://schemas.openxmlformats.org/drawingml/2006/main">
                  <a:graphicData uri="http://schemas.microsoft.com/office/word/2010/wordprocessingGroup">
                    <wpg:wgp>
                      <wpg:cNvGrpSpPr/>
                      <wpg:grpSpPr>
                        <a:xfrm>
                          <a:off x="0" y="0"/>
                          <a:ext cx="5288280" cy="3773606"/>
                          <a:chOff x="0" y="0"/>
                          <a:chExt cx="5288280" cy="3773606"/>
                        </a:xfrm>
                      </wpg:grpSpPr>
                      <pic:pic xmlns:pic="http://schemas.openxmlformats.org/drawingml/2006/picture">
                        <pic:nvPicPr>
                          <pic:cNvPr id="20" name="Picture 20" descr="Chart, radar char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8280" cy="3630930"/>
                          </a:xfrm>
                          <a:prstGeom prst="rect">
                            <a:avLst/>
                          </a:prstGeom>
                        </pic:spPr>
                      </pic:pic>
                      <wps:wsp>
                        <wps:cNvPr id="47" name="Text Box 47"/>
                        <wps:cNvSpPr txBox="1"/>
                        <wps:spPr>
                          <a:xfrm>
                            <a:off x="1317009" y="3589361"/>
                            <a:ext cx="3254763" cy="184245"/>
                          </a:xfrm>
                          <a:prstGeom prst="rect">
                            <a:avLst/>
                          </a:prstGeom>
                          <a:solidFill>
                            <a:prstClr val="white"/>
                          </a:solidFill>
                          <a:ln>
                            <a:noFill/>
                          </a:ln>
                        </wps:spPr>
                        <wps:txbx>
                          <w:txbxContent>
                            <w:p w14:paraId="333E05BA" w14:textId="575DC00B" w:rsidR="00956537" w:rsidRPr="004D049F" w:rsidRDefault="00956537" w:rsidP="00A57423">
                              <w:pPr>
                                <w:pStyle w:val="Caption"/>
                                <w:bidi/>
                                <w:jc w:val="center"/>
                                <w:rPr>
                                  <w:color w:val="000000"/>
                                </w:rPr>
                              </w:pPr>
                              <w:bookmarkStart w:id="83" w:name="_Toc90816411"/>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tl/>
                                </w:rPr>
                                <w:t>17</w:t>
                              </w:r>
                              <w:r w:rsidR="00036097">
                                <w:rPr>
                                  <w:noProof/>
                                </w:rPr>
                                <w:fldChar w:fldCharType="end"/>
                              </w:r>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76D0E0" id="Group 53" o:spid="_x0000_s1077" style="position:absolute;left:0;text-align:left;margin-left:17.2pt;margin-top:13.95pt;width:416.4pt;height:297.15pt;z-index:251713536" coordsize="52882,3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">
                <v:shape id="Picture 20" o:spid="_x0000_s1078" type="#_x0000_t75" alt="Chart, radar chart&#10;&#10;Description automatically generated" style="position:absolute;width:52882;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">
                  <v:imagedata r:id="rId64" o:title="Chart, radar chart&#10;&#10;Description automatically generated"/>
                </v:shape>
                <v:shape id="Text Box 47" o:spid="_x0000_s1079" type="#_x0000_t202" style="position:absolute;left:13170;top:35893;width:325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333E05BA" w14:textId="575DC00B" w:rsidR="00956537" w:rsidRPr="004D049F" w:rsidRDefault="00956537" w:rsidP="00A57423">
                        <w:pPr>
                          <w:pStyle w:val="Caption"/>
                          <w:bidi/>
                          <w:jc w:val="center"/>
                          <w:rPr>
                            <w:color w:val="000000"/>
                          </w:rPr>
                        </w:pPr>
                        <w:bookmarkStart w:id="84" w:name="_Toc90816411"/>
                        <w:r>
                          <w:rPr>
                            <w:rtl/>
                          </w:rPr>
                          <w:t xml:space="preserve">איור </w:t>
                        </w:r>
                        <w:r w:rsidR="00036097">
                          <w:fldChar w:fldCharType="begin"/>
                        </w:r>
                        <w:r w:rsidR="00036097">
                          <w:instrText xml:space="preserve"> SEQ </w:instrText>
                        </w:r>
                        <w:r w:rsidR="00036097">
                          <w:rPr>
                            <w:rtl/>
                          </w:rPr>
                          <w:instrText>איור</w:instrText>
                        </w:r>
                        <w:r w:rsidR="00036097">
                          <w:instrText xml:space="preserve"> \* ARABIC </w:instrText>
                        </w:r>
                        <w:r w:rsidR="00036097">
                          <w:fldChar w:fldCharType="separate"/>
                        </w:r>
                        <w:r w:rsidR="00A57423">
                          <w:rPr>
                            <w:noProof/>
                            <w:rtl/>
                          </w:rPr>
                          <w:t>17</w:t>
                        </w:r>
                        <w:r w:rsidR="00036097">
                          <w:rPr>
                            <w:noProof/>
                          </w:rPr>
                          <w:fldChar w:fldCharType="end"/>
                        </w:r>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4"/>
                      </w:p>
                    </w:txbxContent>
                  </v:textbox>
                </v:shape>
              </v:group>
            </w:pict>
          </mc:Fallback>
        </mc:AlternateContent>
      </w:r>
      <w:r w:rsidR="00956537" w:rsidRPr="00956537">
        <w:rPr>
          <w:color w:val="000000"/>
          <w:rtl/>
        </w:rPr>
        <w:t xml:space="preserve"> </w:t>
      </w:r>
    </w:p>
    <w:sectPr w:rsidR="00B57807" w:rsidRPr="00504DD1">
      <w:headerReference w:type="default" r:id="rId65"/>
      <w:footerReference w:type="default" r:id="rId66"/>
      <w:pgSz w:w="12240" w:h="15840"/>
      <w:pgMar w:top="1440" w:right="1440" w:bottom="1440" w:left="1440"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1F7E8" w14:textId="77777777" w:rsidR="00036097" w:rsidRDefault="00036097">
      <w:pPr>
        <w:spacing w:after="0" w:line="240" w:lineRule="auto"/>
      </w:pPr>
      <w:r>
        <w:separator/>
      </w:r>
    </w:p>
  </w:endnote>
  <w:endnote w:type="continuationSeparator" w:id="0">
    <w:p w14:paraId="3EB79C2C" w14:textId="77777777" w:rsidR="00036097" w:rsidRDefault="000360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FB49" w14:textId="77777777" w:rsidR="00B57807" w:rsidRDefault="0044606D">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B6221A">
      <w:rPr>
        <w:noProof/>
        <w:color w:val="000000"/>
      </w:rPr>
      <w:t>1</w:t>
    </w:r>
    <w:r>
      <w:rPr>
        <w:color w:val="000000"/>
      </w:rPr>
      <w:fldChar w:fldCharType="end"/>
    </w:r>
  </w:p>
  <w:p w14:paraId="7AF513BB" w14:textId="77777777" w:rsidR="00B57807" w:rsidRDefault="00B578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6F055" w14:textId="77777777" w:rsidR="00036097" w:rsidRDefault="00036097">
      <w:pPr>
        <w:spacing w:after="0" w:line="240" w:lineRule="auto"/>
      </w:pPr>
      <w:r>
        <w:separator/>
      </w:r>
    </w:p>
  </w:footnote>
  <w:footnote w:type="continuationSeparator" w:id="0">
    <w:p w14:paraId="515C8018" w14:textId="77777777" w:rsidR="00036097" w:rsidRDefault="000360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B7D1" w14:textId="69DA3F55" w:rsidR="00B57807" w:rsidRPr="004261DD" w:rsidRDefault="0044606D" w:rsidP="004261DD">
    <w:pPr>
      <w:pBdr>
        <w:top w:val="nil"/>
        <w:left w:val="nil"/>
        <w:bottom w:val="nil"/>
        <w:right w:val="nil"/>
        <w:between w:val="nil"/>
      </w:pBdr>
      <w:tabs>
        <w:tab w:val="center" w:pos="4680"/>
        <w:tab w:val="right" w:pos="9360"/>
      </w:tabs>
      <w:bidi/>
      <w:spacing w:after="0" w:line="240" w:lineRule="auto"/>
      <w:rPr>
        <w:color w:val="000000"/>
        <w:lang w:val="en-US"/>
      </w:rPr>
    </w:pPr>
    <w:r>
      <w:rPr>
        <w:color w:val="000000"/>
        <w:rtl/>
      </w:rPr>
      <w:t>קורס ויזואליזציה של מידע, סמסטר א</w:t>
    </w:r>
    <w:r>
      <w:rPr>
        <w:color w:val="000000"/>
      </w:rPr>
      <w:t xml:space="preserve"> 2022</w:t>
    </w:r>
    <w:r w:rsidR="004261DD">
      <w:rPr>
        <w:color w:val="000000"/>
        <w:lang w:val="en-US"/>
      </w:rPr>
      <w:t xml:space="preserve"> </w:t>
    </w:r>
  </w:p>
  <w:p w14:paraId="14789755" w14:textId="77777777" w:rsidR="00B57807" w:rsidRDefault="0044606D">
    <w:pPr>
      <w:pBdr>
        <w:top w:val="nil"/>
        <w:left w:val="nil"/>
        <w:bottom w:val="nil"/>
        <w:right w:val="nil"/>
        <w:between w:val="nil"/>
      </w:pBdr>
      <w:tabs>
        <w:tab w:val="center" w:pos="4680"/>
        <w:tab w:val="right" w:pos="9360"/>
      </w:tabs>
      <w:bidi/>
      <w:spacing w:after="0" w:line="240" w:lineRule="auto"/>
      <w:jc w:val="right"/>
      <w:rPr>
        <w:color w:val="000000"/>
      </w:rPr>
    </w:pPr>
    <w:r>
      <w:rPr>
        <w:color w:val="000000"/>
        <w:rtl/>
      </w:rPr>
      <w:t>טל קורדובה 203868187</w:t>
    </w:r>
    <w:r>
      <w:rPr>
        <w:color w:val="000000"/>
        <w:rtl/>
      </w:rPr>
      <w:tab/>
      <w:t xml:space="preserve">דור </w:t>
    </w:r>
    <w:proofErr w:type="spellStart"/>
    <w:r>
      <w:rPr>
        <w:color w:val="000000"/>
        <w:rtl/>
      </w:rPr>
      <w:t>זזון</w:t>
    </w:r>
    <w:proofErr w:type="spellEnd"/>
    <w:r>
      <w:rPr>
        <w:color w:val="000000"/>
        <w:rtl/>
      </w:rPr>
      <w:t xml:space="preserve"> 312237803</w:t>
    </w:r>
    <w:r>
      <w:rPr>
        <w:color w:val="000000"/>
        <w:rtl/>
      </w:rPr>
      <w:tab/>
      <w:t xml:space="preserve">איתי </w:t>
    </w:r>
    <w:proofErr w:type="spellStart"/>
    <w:r>
      <w:rPr>
        <w:color w:val="000000"/>
        <w:rtl/>
      </w:rPr>
      <w:t>קויפמן</w:t>
    </w:r>
    <w:proofErr w:type="spellEnd"/>
    <w:r>
      <w:rPr>
        <w:color w:val="000000"/>
        <w:rtl/>
      </w:rPr>
      <w:t xml:space="preserve"> 311237184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0978"/>
    <w:multiLevelType w:val="hybridMultilevel"/>
    <w:tmpl w:val="E9CE2346"/>
    <w:lvl w:ilvl="0" w:tplc="20000001">
      <w:start w:val="1"/>
      <w:numFmt w:val="bullet"/>
      <w:lvlText w:val=""/>
      <w:lvlJc w:val="left"/>
      <w:pPr>
        <w:ind w:left="1486" w:hanging="360"/>
      </w:pPr>
      <w:rPr>
        <w:rFonts w:ascii="Symbol" w:hAnsi="Symbol" w:hint="default"/>
      </w:rPr>
    </w:lvl>
    <w:lvl w:ilvl="1" w:tplc="20000003" w:tentative="1">
      <w:start w:val="1"/>
      <w:numFmt w:val="bullet"/>
      <w:lvlText w:val="o"/>
      <w:lvlJc w:val="left"/>
      <w:pPr>
        <w:ind w:left="2206" w:hanging="360"/>
      </w:pPr>
      <w:rPr>
        <w:rFonts w:ascii="Courier New" w:hAnsi="Courier New" w:cs="Courier New" w:hint="default"/>
      </w:rPr>
    </w:lvl>
    <w:lvl w:ilvl="2" w:tplc="20000005" w:tentative="1">
      <w:start w:val="1"/>
      <w:numFmt w:val="bullet"/>
      <w:lvlText w:val=""/>
      <w:lvlJc w:val="left"/>
      <w:pPr>
        <w:ind w:left="2926" w:hanging="360"/>
      </w:pPr>
      <w:rPr>
        <w:rFonts w:ascii="Wingdings" w:hAnsi="Wingdings" w:hint="default"/>
      </w:rPr>
    </w:lvl>
    <w:lvl w:ilvl="3" w:tplc="20000001" w:tentative="1">
      <w:start w:val="1"/>
      <w:numFmt w:val="bullet"/>
      <w:lvlText w:val=""/>
      <w:lvlJc w:val="left"/>
      <w:pPr>
        <w:ind w:left="3646" w:hanging="360"/>
      </w:pPr>
      <w:rPr>
        <w:rFonts w:ascii="Symbol" w:hAnsi="Symbol" w:hint="default"/>
      </w:rPr>
    </w:lvl>
    <w:lvl w:ilvl="4" w:tplc="20000003" w:tentative="1">
      <w:start w:val="1"/>
      <w:numFmt w:val="bullet"/>
      <w:lvlText w:val="o"/>
      <w:lvlJc w:val="left"/>
      <w:pPr>
        <w:ind w:left="4366" w:hanging="360"/>
      </w:pPr>
      <w:rPr>
        <w:rFonts w:ascii="Courier New" w:hAnsi="Courier New" w:cs="Courier New" w:hint="default"/>
      </w:rPr>
    </w:lvl>
    <w:lvl w:ilvl="5" w:tplc="20000005" w:tentative="1">
      <w:start w:val="1"/>
      <w:numFmt w:val="bullet"/>
      <w:lvlText w:val=""/>
      <w:lvlJc w:val="left"/>
      <w:pPr>
        <w:ind w:left="5086" w:hanging="360"/>
      </w:pPr>
      <w:rPr>
        <w:rFonts w:ascii="Wingdings" w:hAnsi="Wingdings" w:hint="default"/>
      </w:rPr>
    </w:lvl>
    <w:lvl w:ilvl="6" w:tplc="20000001" w:tentative="1">
      <w:start w:val="1"/>
      <w:numFmt w:val="bullet"/>
      <w:lvlText w:val=""/>
      <w:lvlJc w:val="left"/>
      <w:pPr>
        <w:ind w:left="5806" w:hanging="360"/>
      </w:pPr>
      <w:rPr>
        <w:rFonts w:ascii="Symbol" w:hAnsi="Symbol" w:hint="default"/>
      </w:rPr>
    </w:lvl>
    <w:lvl w:ilvl="7" w:tplc="20000003" w:tentative="1">
      <w:start w:val="1"/>
      <w:numFmt w:val="bullet"/>
      <w:lvlText w:val="o"/>
      <w:lvlJc w:val="left"/>
      <w:pPr>
        <w:ind w:left="6526" w:hanging="360"/>
      </w:pPr>
      <w:rPr>
        <w:rFonts w:ascii="Courier New" w:hAnsi="Courier New" w:cs="Courier New" w:hint="default"/>
      </w:rPr>
    </w:lvl>
    <w:lvl w:ilvl="8" w:tplc="20000005" w:tentative="1">
      <w:start w:val="1"/>
      <w:numFmt w:val="bullet"/>
      <w:lvlText w:val=""/>
      <w:lvlJc w:val="left"/>
      <w:pPr>
        <w:ind w:left="7246" w:hanging="360"/>
      </w:pPr>
      <w:rPr>
        <w:rFonts w:ascii="Wingdings" w:hAnsi="Wingdings" w:hint="default"/>
      </w:rPr>
    </w:lvl>
  </w:abstractNum>
  <w:abstractNum w:abstractNumId="1" w15:restartNumberingAfterBreak="0">
    <w:nsid w:val="20243C85"/>
    <w:multiLevelType w:val="hybridMultilevel"/>
    <w:tmpl w:val="0FF81A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30C27"/>
    <w:multiLevelType w:val="hybridMultilevel"/>
    <w:tmpl w:val="EC6EE2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C2D3EF0"/>
    <w:multiLevelType w:val="multilevel"/>
    <w:tmpl w:val="77940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D45698"/>
    <w:multiLevelType w:val="multilevel"/>
    <w:tmpl w:val="8E92E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E3309F"/>
    <w:multiLevelType w:val="multilevel"/>
    <w:tmpl w:val="ED9C41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9642D55"/>
    <w:multiLevelType w:val="hybridMultilevel"/>
    <w:tmpl w:val="83FC03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A7B65D7"/>
    <w:multiLevelType w:val="hybridMultilevel"/>
    <w:tmpl w:val="800479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2D43617"/>
    <w:multiLevelType w:val="hybridMultilevel"/>
    <w:tmpl w:val="B3B6E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EFF6B02"/>
    <w:multiLevelType w:val="hybridMultilevel"/>
    <w:tmpl w:val="F456281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7"/>
  </w:num>
  <w:num w:numId="5">
    <w:abstractNumId w:val="0"/>
  </w:num>
  <w:num w:numId="6">
    <w:abstractNumId w:val="8"/>
  </w:num>
  <w:num w:numId="7">
    <w:abstractNumId w:val="1"/>
  </w:num>
  <w:num w:numId="8">
    <w:abstractNumId w:val="2"/>
  </w:num>
  <w:num w:numId="9">
    <w:abstractNumId w:val="9"/>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l cordova">
    <w15:presenceInfo w15:providerId="None" w15:userId="tal cordova"/>
  </w15:person>
  <w15:person w15:author="איתי  קויפמן">
    <w15:presenceInfo w15:providerId="AD" w15:userId="S::itaycoif@post.bgu.ac.il::f1221732-6909-4106-b18e-b651de29d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AYCMwMgsDA3MjVR0lEKTi0uzszPAykwNKgFAJ1ZTY4tAAAA"/>
  </w:docVars>
  <w:rsids>
    <w:rsidRoot w:val="00B57807"/>
    <w:rsid w:val="0000698B"/>
    <w:rsid w:val="000249C3"/>
    <w:rsid w:val="00033409"/>
    <w:rsid w:val="00036097"/>
    <w:rsid w:val="00065EF5"/>
    <w:rsid w:val="00097900"/>
    <w:rsid w:val="000A255F"/>
    <w:rsid w:val="000A5D7C"/>
    <w:rsid w:val="000A5DFC"/>
    <w:rsid w:val="000C0665"/>
    <w:rsid w:val="000C5661"/>
    <w:rsid w:val="000C6A35"/>
    <w:rsid w:val="000E2BFE"/>
    <w:rsid w:val="000F2886"/>
    <w:rsid w:val="000F2991"/>
    <w:rsid w:val="00120DC1"/>
    <w:rsid w:val="00121657"/>
    <w:rsid w:val="00152E55"/>
    <w:rsid w:val="00176588"/>
    <w:rsid w:val="00187F05"/>
    <w:rsid w:val="00190F2A"/>
    <w:rsid w:val="001C579E"/>
    <w:rsid w:val="001D0D99"/>
    <w:rsid w:val="001D547B"/>
    <w:rsid w:val="001E17D5"/>
    <w:rsid w:val="001E36D7"/>
    <w:rsid w:val="001E725A"/>
    <w:rsid w:val="00215622"/>
    <w:rsid w:val="00216937"/>
    <w:rsid w:val="00217B40"/>
    <w:rsid w:val="0022604A"/>
    <w:rsid w:val="00242CEF"/>
    <w:rsid w:val="00250D30"/>
    <w:rsid w:val="00256B77"/>
    <w:rsid w:val="00260C3A"/>
    <w:rsid w:val="00271251"/>
    <w:rsid w:val="00271499"/>
    <w:rsid w:val="00280A09"/>
    <w:rsid w:val="002938BA"/>
    <w:rsid w:val="002A110D"/>
    <w:rsid w:val="002B04A5"/>
    <w:rsid w:val="002B5939"/>
    <w:rsid w:val="002C6533"/>
    <w:rsid w:val="002D26AE"/>
    <w:rsid w:val="002D72E5"/>
    <w:rsid w:val="002F4894"/>
    <w:rsid w:val="00317A6E"/>
    <w:rsid w:val="00325E25"/>
    <w:rsid w:val="003278A1"/>
    <w:rsid w:val="003408CA"/>
    <w:rsid w:val="00346CF1"/>
    <w:rsid w:val="00353346"/>
    <w:rsid w:val="00365FD5"/>
    <w:rsid w:val="00367F1E"/>
    <w:rsid w:val="00380F1E"/>
    <w:rsid w:val="003B7BF3"/>
    <w:rsid w:val="003C12B7"/>
    <w:rsid w:val="003C21FE"/>
    <w:rsid w:val="003C2FE1"/>
    <w:rsid w:val="003E02C0"/>
    <w:rsid w:val="003E0D24"/>
    <w:rsid w:val="003E33A8"/>
    <w:rsid w:val="00401155"/>
    <w:rsid w:val="00413D25"/>
    <w:rsid w:val="00424C58"/>
    <w:rsid w:val="004261DD"/>
    <w:rsid w:val="0044528F"/>
    <w:rsid w:val="0044606D"/>
    <w:rsid w:val="00454D3F"/>
    <w:rsid w:val="0046622F"/>
    <w:rsid w:val="00481545"/>
    <w:rsid w:val="00492504"/>
    <w:rsid w:val="00494E95"/>
    <w:rsid w:val="004C1973"/>
    <w:rsid w:val="004D4D41"/>
    <w:rsid w:val="004E31BA"/>
    <w:rsid w:val="005048C8"/>
    <w:rsid w:val="00504DD1"/>
    <w:rsid w:val="00512A7F"/>
    <w:rsid w:val="0051600D"/>
    <w:rsid w:val="00522526"/>
    <w:rsid w:val="0054180E"/>
    <w:rsid w:val="005507EA"/>
    <w:rsid w:val="00570D2E"/>
    <w:rsid w:val="00573109"/>
    <w:rsid w:val="00573975"/>
    <w:rsid w:val="00594C2F"/>
    <w:rsid w:val="005A2F7B"/>
    <w:rsid w:val="005A4467"/>
    <w:rsid w:val="005B1757"/>
    <w:rsid w:val="005C0ADF"/>
    <w:rsid w:val="005E09CE"/>
    <w:rsid w:val="005E3D17"/>
    <w:rsid w:val="0060550A"/>
    <w:rsid w:val="00636728"/>
    <w:rsid w:val="006408BB"/>
    <w:rsid w:val="00650440"/>
    <w:rsid w:val="00651B3E"/>
    <w:rsid w:val="00662046"/>
    <w:rsid w:val="006706FD"/>
    <w:rsid w:val="00680CD6"/>
    <w:rsid w:val="006938DB"/>
    <w:rsid w:val="006C71E5"/>
    <w:rsid w:val="006D3180"/>
    <w:rsid w:val="006D76B1"/>
    <w:rsid w:val="006E298D"/>
    <w:rsid w:val="0072473F"/>
    <w:rsid w:val="00731271"/>
    <w:rsid w:val="007363D9"/>
    <w:rsid w:val="00737282"/>
    <w:rsid w:val="0074334B"/>
    <w:rsid w:val="00744BB0"/>
    <w:rsid w:val="0076276D"/>
    <w:rsid w:val="007918EB"/>
    <w:rsid w:val="007958C9"/>
    <w:rsid w:val="0079713C"/>
    <w:rsid w:val="007B56EC"/>
    <w:rsid w:val="007D2EE5"/>
    <w:rsid w:val="007E75D8"/>
    <w:rsid w:val="00825940"/>
    <w:rsid w:val="008261C8"/>
    <w:rsid w:val="00855755"/>
    <w:rsid w:val="0085615F"/>
    <w:rsid w:val="00871E40"/>
    <w:rsid w:val="00874F61"/>
    <w:rsid w:val="00876DA7"/>
    <w:rsid w:val="00892FB7"/>
    <w:rsid w:val="008944AB"/>
    <w:rsid w:val="008B0563"/>
    <w:rsid w:val="008D327C"/>
    <w:rsid w:val="008E27C4"/>
    <w:rsid w:val="008E5085"/>
    <w:rsid w:val="008F0FE3"/>
    <w:rsid w:val="008F239B"/>
    <w:rsid w:val="00920D75"/>
    <w:rsid w:val="00922885"/>
    <w:rsid w:val="00924BC3"/>
    <w:rsid w:val="00930BF5"/>
    <w:rsid w:val="00931CB5"/>
    <w:rsid w:val="0093716C"/>
    <w:rsid w:val="00941621"/>
    <w:rsid w:val="00956537"/>
    <w:rsid w:val="00964833"/>
    <w:rsid w:val="009757F4"/>
    <w:rsid w:val="009764A0"/>
    <w:rsid w:val="00985BD7"/>
    <w:rsid w:val="00997F81"/>
    <w:rsid w:val="009A3434"/>
    <w:rsid w:val="009C055E"/>
    <w:rsid w:val="009C18CD"/>
    <w:rsid w:val="009C2D0B"/>
    <w:rsid w:val="009D3D0D"/>
    <w:rsid w:val="009E1978"/>
    <w:rsid w:val="009E6944"/>
    <w:rsid w:val="00A018F4"/>
    <w:rsid w:val="00A057D2"/>
    <w:rsid w:val="00A07618"/>
    <w:rsid w:val="00A1375E"/>
    <w:rsid w:val="00A16D8B"/>
    <w:rsid w:val="00A16DF2"/>
    <w:rsid w:val="00A31293"/>
    <w:rsid w:val="00A35E72"/>
    <w:rsid w:val="00A37CE6"/>
    <w:rsid w:val="00A439CB"/>
    <w:rsid w:val="00A531CA"/>
    <w:rsid w:val="00A57423"/>
    <w:rsid w:val="00A65D81"/>
    <w:rsid w:val="00AC4326"/>
    <w:rsid w:val="00B02DAC"/>
    <w:rsid w:val="00B10514"/>
    <w:rsid w:val="00B1565E"/>
    <w:rsid w:val="00B228F2"/>
    <w:rsid w:val="00B22D76"/>
    <w:rsid w:val="00B36486"/>
    <w:rsid w:val="00B43AC4"/>
    <w:rsid w:val="00B57807"/>
    <w:rsid w:val="00B6221A"/>
    <w:rsid w:val="00B748F5"/>
    <w:rsid w:val="00B81F2B"/>
    <w:rsid w:val="00BB4F21"/>
    <w:rsid w:val="00BD4F2C"/>
    <w:rsid w:val="00BD58D9"/>
    <w:rsid w:val="00C00DD3"/>
    <w:rsid w:val="00C0151E"/>
    <w:rsid w:val="00C149D1"/>
    <w:rsid w:val="00C15959"/>
    <w:rsid w:val="00C1725A"/>
    <w:rsid w:val="00C22A09"/>
    <w:rsid w:val="00C308EC"/>
    <w:rsid w:val="00C4099B"/>
    <w:rsid w:val="00C503F9"/>
    <w:rsid w:val="00C5751A"/>
    <w:rsid w:val="00C65DC2"/>
    <w:rsid w:val="00C66A39"/>
    <w:rsid w:val="00C84AC7"/>
    <w:rsid w:val="00C85127"/>
    <w:rsid w:val="00CA252D"/>
    <w:rsid w:val="00CA315A"/>
    <w:rsid w:val="00CC2677"/>
    <w:rsid w:val="00CD2C5B"/>
    <w:rsid w:val="00CD3B06"/>
    <w:rsid w:val="00CD3D40"/>
    <w:rsid w:val="00CE22A4"/>
    <w:rsid w:val="00CF16DB"/>
    <w:rsid w:val="00D0049B"/>
    <w:rsid w:val="00D02925"/>
    <w:rsid w:val="00D02CE6"/>
    <w:rsid w:val="00D051A1"/>
    <w:rsid w:val="00D174D9"/>
    <w:rsid w:val="00D20946"/>
    <w:rsid w:val="00D27CB4"/>
    <w:rsid w:val="00D370EB"/>
    <w:rsid w:val="00D425E3"/>
    <w:rsid w:val="00D55187"/>
    <w:rsid w:val="00D6061F"/>
    <w:rsid w:val="00D64B01"/>
    <w:rsid w:val="00D8001E"/>
    <w:rsid w:val="00D812BF"/>
    <w:rsid w:val="00DC1C7A"/>
    <w:rsid w:val="00DC33DC"/>
    <w:rsid w:val="00DE1F41"/>
    <w:rsid w:val="00DF1B25"/>
    <w:rsid w:val="00E06EFB"/>
    <w:rsid w:val="00E1341F"/>
    <w:rsid w:val="00E20AFA"/>
    <w:rsid w:val="00E32322"/>
    <w:rsid w:val="00E37122"/>
    <w:rsid w:val="00E63A10"/>
    <w:rsid w:val="00E70D45"/>
    <w:rsid w:val="00E96CF4"/>
    <w:rsid w:val="00EA12DF"/>
    <w:rsid w:val="00EA7896"/>
    <w:rsid w:val="00EB589F"/>
    <w:rsid w:val="00EB7D8F"/>
    <w:rsid w:val="00EC55B7"/>
    <w:rsid w:val="00EC658E"/>
    <w:rsid w:val="00EE03EE"/>
    <w:rsid w:val="00EF50FF"/>
    <w:rsid w:val="00F057DD"/>
    <w:rsid w:val="00F30FCD"/>
    <w:rsid w:val="00F46BEB"/>
    <w:rsid w:val="00F51694"/>
    <w:rsid w:val="00F7127E"/>
    <w:rsid w:val="00F73BD5"/>
    <w:rsid w:val="00F90693"/>
    <w:rsid w:val="00F94737"/>
    <w:rsid w:val="00F9644D"/>
    <w:rsid w:val="00FB2A97"/>
    <w:rsid w:val="00FC4E20"/>
    <w:rsid w:val="00FD1690"/>
    <w:rsid w:val="00FE7D2D"/>
    <w:rsid w:val="00FF6ED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A9ED67"/>
  <w15:docId w15:val="{8AD8633C-4344-42E9-8E5F-0DBBBF28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C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8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926378"/>
    <w:rPr>
      <w:color w:val="0563C1" w:themeColor="hyperlink"/>
      <w:u w:val="single"/>
    </w:rPr>
  </w:style>
  <w:style w:type="character" w:styleId="UnresolvedMention">
    <w:name w:val="Unresolved Mention"/>
    <w:basedOn w:val="DefaultParagraphFont"/>
    <w:uiPriority w:val="99"/>
    <w:semiHidden/>
    <w:unhideWhenUsed/>
    <w:rsid w:val="00926378"/>
    <w:rPr>
      <w:color w:val="605E5C"/>
      <w:shd w:val="clear" w:color="auto" w:fill="E1DFDD"/>
    </w:rPr>
  </w:style>
  <w:style w:type="character" w:customStyle="1" w:styleId="Heading1Char">
    <w:name w:val="Heading 1 Char"/>
    <w:basedOn w:val="DefaultParagraphFont"/>
    <w:link w:val="Heading1"/>
    <w:uiPriority w:val="9"/>
    <w:rsid w:val="00551C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48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482E"/>
    <w:pPr>
      <w:ind w:left="720"/>
      <w:contextualSpacing/>
    </w:pPr>
  </w:style>
  <w:style w:type="paragraph" w:styleId="Caption">
    <w:name w:val="caption"/>
    <w:basedOn w:val="Normal"/>
    <w:next w:val="Normal"/>
    <w:uiPriority w:val="35"/>
    <w:unhideWhenUsed/>
    <w:qFormat/>
    <w:rsid w:val="00142F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42F20"/>
    <w:rPr>
      <w:sz w:val="16"/>
      <w:szCs w:val="16"/>
    </w:rPr>
  </w:style>
  <w:style w:type="paragraph" w:styleId="CommentText">
    <w:name w:val="annotation text"/>
    <w:basedOn w:val="Normal"/>
    <w:link w:val="CommentTextChar"/>
    <w:uiPriority w:val="99"/>
    <w:semiHidden/>
    <w:unhideWhenUsed/>
    <w:rsid w:val="00142F20"/>
    <w:pPr>
      <w:spacing w:line="240" w:lineRule="auto"/>
    </w:pPr>
    <w:rPr>
      <w:sz w:val="20"/>
      <w:szCs w:val="20"/>
    </w:rPr>
  </w:style>
  <w:style w:type="character" w:customStyle="1" w:styleId="CommentTextChar">
    <w:name w:val="Comment Text Char"/>
    <w:basedOn w:val="DefaultParagraphFont"/>
    <w:link w:val="CommentText"/>
    <w:uiPriority w:val="99"/>
    <w:semiHidden/>
    <w:rsid w:val="00142F20"/>
    <w:rPr>
      <w:sz w:val="20"/>
      <w:szCs w:val="20"/>
    </w:rPr>
  </w:style>
  <w:style w:type="paragraph" w:styleId="CommentSubject">
    <w:name w:val="annotation subject"/>
    <w:basedOn w:val="CommentText"/>
    <w:next w:val="CommentText"/>
    <w:link w:val="CommentSubjectChar"/>
    <w:uiPriority w:val="99"/>
    <w:semiHidden/>
    <w:unhideWhenUsed/>
    <w:rsid w:val="00142F20"/>
    <w:rPr>
      <w:b/>
      <w:bCs/>
    </w:rPr>
  </w:style>
  <w:style w:type="character" w:customStyle="1" w:styleId="CommentSubjectChar">
    <w:name w:val="Comment Subject Char"/>
    <w:basedOn w:val="CommentTextChar"/>
    <w:link w:val="CommentSubject"/>
    <w:uiPriority w:val="99"/>
    <w:semiHidden/>
    <w:rsid w:val="00142F20"/>
    <w:rPr>
      <w:b/>
      <w:bCs/>
      <w:sz w:val="20"/>
      <w:szCs w:val="20"/>
    </w:rPr>
  </w:style>
  <w:style w:type="paragraph" w:styleId="NoSpacing">
    <w:name w:val="No Spacing"/>
    <w:link w:val="NoSpacingChar"/>
    <w:uiPriority w:val="1"/>
    <w:qFormat/>
    <w:rsid w:val="0099683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99683B"/>
    <w:rPr>
      <w:rFonts w:eastAsiaTheme="minorEastAsia"/>
      <w:lang w:bidi="ar-SA"/>
    </w:rPr>
  </w:style>
  <w:style w:type="paragraph" w:styleId="Header">
    <w:name w:val="header"/>
    <w:basedOn w:val="Normal"/>
    <w:link w:val="HeaderChar"/>
    <w:uiPriority w:val="99"/>
    <w:unhideWhenUsed/>
    <w:rsid w:val="00293E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EFC"/>
  </w:style>
  <w:style w:type="paragraph" w:styleId="Footer">
    <w:name w:val="footer"/>
    <w:basedOn w:val="Normal"/>
    <w:link w:val="FooterChar"/>
    <w:uiPriority w:val="99"/>
    <w:unhideWhenUsed/>
    <w:rsid w:val="00293E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EFC"/>
  </w:style>
  <w:style w:type="paragraph" w:styleId="TOCHeading">
    <w:name w:val="TOC Heading"/>
    <w:basedOn w:val="Heading1"/>
    <w:next w:val="Normal"/>
    <w:uiPriority w:val="39"/>
    <w:unhideWhenUsed/>
    <w:qFormat/>
    <w:rsid w:val="008139B7"/>
    <w:pPr>
      <w:outlineLvl w:val="9"/>
    </w:pPr>
    <w:rPr>
      <w:lang w:bidi="ar-SA"/>
    </w:rPr>
  </w:style>
  <w:style w:type="paragraph" w:styleId="TOC1">
    <w:name w:val="toc 1"/>
    <w:basedOn w:val="Normal"/>
    <w:next w:val="Normal"/>
    <w:autoRedefine/>
    <w:uiPriority w:val="39"/>
    <w:unhideWhenUsed/>
    <w:rsid w:val="00AC4326"/>
    <w:pPr>
      <w:tabs>
        <w:tab w:val="right" w:pos="9350"/>
      </w:tabs>
      <w:bidi/>
      <w:spacing w:after="100"/>
    </w:pPr>
  </w:style>
  <w:style w:type="paragraph" w:styleId="TOC2">
    <w:name w:val="toc 2"/>
    <w:basedOn w:val="Normal"/>
    <w:next w:val="Normal"/>
    <w:autoRedefine/>
    <w:uiPriority w:val="39"/>
    <w:unhideWhenUsed/>
    <w:rsid w:val="008139B7"/>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54180E"/>
    <w:rPr>
      <w:color w:val="808080"/>
    </w:rPr>
  </w:style>
  <w:style w:type="paragraph" w:styleId="TableofFigures">
    <w:name w:val="table of figures"/>
    <w:basedOn w:val="Normal"/>
    <w:next w:val="Normal"/>
    <w:uiPriority w:val="99"/>
    <w:unhideWhenUsed/>
    <w:rsid w:val="00EB7D8F"/>
    <w:pPr>
      <w:spacing w:after="0"/>
    </w:pPr>
  </w:style>
  <w:style w:type="paragraph" w:styleId="Revision">
    <w:name w:val="Revision"/>
    <w:hidden/>
    <w:uiPriority w:val="99"/>
    <w:semiHidden/>
    <w:rsid w:val="0066204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vjos\Desktop\Tal\&#1500;&#1497;&#1502;&#1493;&#1491;&#1497;&#1501;\&#1493;&#1497;&#1494;&#1493;&#1488;&#1500;&#1497;&#1494;&#1510;&#1497;&#1492;\VisuzliztionProject\Project%20Report.docx" TargetMode="External"/><Relationship Id="rId18" Type="http://schemas.openxmlformats.org/officeDocument/2006/relationships/hyperlink" Target="file:///C:\Users\jvjos\Desktop\Tal\&#1500;&#1497;&#1502;&#1493;&#1491;&#1497;&#1501;\&#1493;&#1497;&#1494;&#1493;&#1488;&#1500;&#1497;&#1494;&#1510;&#1497;&#1492;\VisuzliztionProject\Project%20Report.docx" TargetMode="External"/><Relationship Id="rId26" Type="http://schemas.openxmlformats.org/officeDocument/2006/relationships/hyperlink" Target="file:///C:\Users\jvjos\Desktop\Tal\&#1500;&#1497;&#1502;&#1493;&#1491;&#1497;&#1501;\&#1493;&#1497;&#1494;&#1493;&#1488;&#1500;&#1497;&#1494;&#1510;&#1497;&#1492;\VisuzliztionProject\Project%20Report.docx" TargetMode="External"/><Relationship Id="rId39" Type="http://schemas.openxmlformats.org/officeDocument/2006/relationships/image" Target="media/image12.png"/><Relationship Id="rId21" Type="http://schemas.openxmlformats.org/officeDocument/2006/relationships/hyperlink" Target="file:///C:\Users\jvjos\Desktop\Tal\&#1500;&#1497;&#1502;&#1493;&#1491;&#1497;&#1501;\&#1493;&#1497;&#1494;&#1493;&#1488;&#1500;&#1497;&#1494;&#1510;&#1497;&#1492;\VisuzliztionProject\Project%20Repor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jpg"/><Relationship Id="rId63" Type="http://schemas.openxmlformats.org/officeDocument/2006/relationships/image" Target="media/image36.png"/><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jvjos\Desktop\Tal\&#1500;&#1497;&#1502;&#1493;&#1491;&#1497;&#1501;\&#1493;&#1497;&#1494;&#1493;&#1488;&#1500;&#1497;&#1494;&#1510;&#1497;&#1492;\VisuzliztionProject\Project%20Report.docx" TargetMode="Externa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jvjos\Desktop\Tal\&#1500;&#1497;&#1502;&#1493;&#1491;&#1497;&#1501;\&#1493;&#1497;&#1494;&#1493;&#1488;&#1500;&#1497;&#1494;&#1510;&#1497;&#1492;\VisuzliztionProject\Project%20Report.docx" TargetMode="External"/><Relationship Id="rId24" Type="http://schemas.openxmlformats.org/officeDocument/2006/relationships/hyperlink" Target="file:///C:\Users\jvjos\Desktop\Tal\&#1500;&#1497;&#1502;&#1493;&#1491;&#1497;&#1501;\&#1493;&#1497;&#1494;&#1493;&#1488;&#1500;&#1497;&#1494;&#1510;&#1497;&#1492;\VisuzliztionProject\Project%20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jpg"/><Relationship Id="rId58" Type="http://schemas.openxmlformats.org/officeDocument/2006/relationships/image" Target="media/image31.jpe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Users\jvjos\Desktop\Tal\&#1500;&#1497;&#1502;&#1493;&#1491;&#1497;&#1501;\&#1493;&#1497;&#1494;&#1493;&#1488;&#1500;&#1497;&#1494;&#1510;&#1497;&#1492;\VisuzliztionProject\Project%20Report.docx" TargetMode="External"/><Relationship Id="rId23" Type="http://schemas.openxmlformats.org/officeDocument/2006/relationships/hyperlink" Target="file:///C:\Users\jvjos\Desktop\Tal\&#1500;&#1497;&#1502;&#1493;&#1491;&#1497;&#1501;\&#1493;&#1497;&#1494;&#1493;&#1488;&#1500;&#1497;&#1494;&#1510;&#1497;&#1492;\VisuzliztionProject\Project%20Report.docx" TargetMode="External"/><Relationship Id="rId28" Type="http://schemas.openxmlformats.org/officeDocument/2006/relationships/hyperlink" Target="https://www.gov.il/he/departments/news/doch_2020%20"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jpg"/><Relationship Id="rId61" Type="http://schemas.openxmlformats.org/officeDocument/2006/relationships/image" Target="media/image34.png"/><Relationship Id="rId10" Type="http://schemas.openxmlformats.org/officeDocument/2006/relationships/hyperlink" Target="file:///C:\Users\jvjos\Desktop\Tal\&#1500;&#1497;&#1502;&#1493;&#1491;&#1497;&#1501;\&#1493;&#1497;&#1494;&#1493;&#1488;&#1500;&#1497;&#1494;&#1510;&#1497;&#1492;\VisuzliztionProject\Project%20Report.docx" TargetMode="External"/><Relationship Id="rId19" Type="http://schemas.openxmlformats.org/officeDocument/2006/relationships/hyperlink" Target="file:///C:\Users\jvjos\Desktop\Tal\&#1500;&#1497;&#1502;&#1493;&#1491;&#1497;&#1501;\&#1493;&#1497;&#1494;&#1493;&#1488;&#1500;&#1497;&#1494;&#1510;&#1497;&#1492;\VisuzliztionProject\Project%20Report.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jvjos\Desktop\Tal\&#1500;&#1497;&#1502;&#1493;&#1491;&#1497;&#1501;\&#1493;&#1497;&#1494;&#1493;&#1488;&#1500;&#1497;&#1494;&#1510;&#1497;&#1492;\VisuzliztionProject\Project%20Report.docx" TargetMode="External"/><Relationship Id="rId22" Type="http://schemas.openxmlformats.org/officeDocument/2006/relationships/hyperlink" Target="file:///C:\Users\jvjos\Desktop\Tal\&#1500;&#1497;&#1502;&#1493;&#1491;&#1497;&#1501;\&#1493;&#1497;&#1494;&#1493;&#1488;&#1500;&#1497;&#1494;&#1510;&#1497;&#1492;\VisuzliztionProject\Project%20Report.docx" TargetMode="External"/><Relationship Id="rId27" Type="http://schemas.openxmlformats.org/officeDocument/2006/relationships/hyperlink" Target="file:///C:\Users\jvjos\Desktop\Tal\&#1500;&#1497;&#1502;&#1493;&#1491;&#1497;&#1501;\&#1493;&#1497;&#1494;&#1493;&#1488;&#1500;&#1497;&#1494;&#1510;&#1497;&#1492;\VisuzliztionProject\Project%20Report.docx"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hyperlink" Target="file:///C:\Users\jvjos\Desktop\Tal\&#1500;&#1497;&#1502;&#1493;&#1491;&#1497;&#1501;\&#1493;&#1497;&#1494;&#1493;&#1488;&#1500;&#1497;&#1494;&#1510;&#1497;&#1492;\VisuzliztionProject\Project%20Report.docx" TargetMode="External"/><Relationship Id="rId17" Type="http://schemas.openxmlformats.org/officeDocument/2006/relationships/hyperlink" Target="file:///C:\Users\jvjos\Desktop\Tal\&#1500;&#1497;&#1502;&#1493;&#1491;&#1497;&#1501;\&#1493;&#1497;&#1494;&#1493;&#1488;&#1500;&#1497;&#1494;&#1510;&#1497;&#1492;\VisuzliztionProject\Project%20Report.docx" TargetMode="External"/><Relationship Id="rId25" Type="http://schemas.openxmlformats.org/officeDocument/2006/relationships/hyperlink" Target="file:///C:\Users\jvjos\Desktop\Tal\&#1500;&#1497;&#1502;&#1493;&#1491;&#1497;&#1501;\&#1493;&#1497;&#1494;&#1493;&#1488;&#1500;&#1497;&#1494;&#1510;&#1497;&#1492;\VisuzliztionProject\Project%20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fontTable" Target="fontTable.xml"/><Relationship Id="rId20" Type="http://schemas.openxmlformats.org/officeDocument/2006/relationships/hyperlink" Target="file:///C:\Users\jvjos\Desktop\Tal\&#1500;&#1497;&#1502;&#1493;&#1491;&#1497;&#1501;\&#1493;&#1497;&#1494;&#1493;&#1488;&#1500;&#1497;&#1494;&#1510;&#1497;&#1492;\VisuzliztionProject\Project%20Report.docx" TargetMode="External"/><Relationship Id="rId41" Type="http://schemas.openxmlformats.org/officeDocument/2006/relationships/image" Target="media/image14.png"/><Relationship Id="rId54" Type="http://schemas.openxmlformats.org/officeDocument/2006/relationships/image" Target="media/image27.jpeg"/><Relationship Id="rId6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i7jNNyet/Y6KoIYO/fRE6+Ez83Ng==">AMUW2mWyBobw0RqbdWTzGjRbhl2fp6UnPgoLispm6Oe6j3QRggRtGSki+vH3fjhAYpPrm7eH4hF7DYtYFb0Ikj7qR1zuobkBykKyMPewOV7iEbAMYfxq2DDcmVDe30jZHDAH34QnJKP1YKzTf/0ywvO+YgcK92OB+az/oaykcylfwRDBdOL6ku/aseVsdv4eQgSW0UNanXP2dn+nd1zuShtkljsHu3UhB8bzg5JmaUHo8iH2kOypr98=</go:docsCustomData>
</go:gDocsCustomXmlDataStorage>
</file>

<file path=customXml/itemProps1.xml><?xml version="1.0" encoding="utf-8"?>
<ds:datastoreItem xmlns:ds="http://schemas.openxmlformats.org/officeDocument/2006/customXml" ds:itemID="{8F081C4A-71A1-44DB-8920-D60CF73C055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3163</Words>
  <Characters>18031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 cordova</dc:creator>
  <cp:lastModifiedBy>tal cordova</cp:lastModifiedBy>
  <cp:revision>17</cp:revision>
  <dcterms:created xsi:type="dcterms:W3CDTF">2021-12-21T07:14:00Z</dcterms:created>
  <dcterms:modified xsi:type="dcterms:W3CDTF">2021-12-21T08:58:00Z</dcterms:modified>
</cp:coreProperties>
</file>