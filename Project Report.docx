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6736" behindDoc="0" locked="0" layoutInCell="1" hidden="0" allowOverlap="1" wp14:anchorId="55633DA6" wp14:editId="1C81F495">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D53B29F" w:rsidR="00B57807" w:rsidRDefault="0044606D">
      <w:pPr>
        <w:bidi/>
        <w:jc w:val="center"/>
        <w:rPr>
          <w:sz w:val="40"/>
          <w:szCs w:val="40"/>
          <w:rtl/>
        </w:rPr>
      </w:pPr>
      <w:r>
        <w:rPr>
          <w:sz w:val="40"/>
          <w:szCs w:val="40"/>
          <w:rtl/>
        </w:rPr>
        <w:t>מגישים:</w:t>
      </w:r>
    </w:p>
    <w:p w14:paraId="6B45CA14" w14:textId="77777777" w:rsidR="00DD14A8" w:rsidRDefault="00DD14A8" w:rsidP="00DD14A8">
      <w:pPr>
        <w:bidi/>
        <w:jc w:val="center"/>
        <w:rPr>
          <w:sz w:val="40"/>
          <w:szCs w:val="40"/>
        </w:rPr>
      </w:pPr>
      <w:r>
        <w:rPr>
          <w:sz w:val="40"/>
          <w:szCs w:val="40"/>
          <w:rtl/>
        </w:rPr>
        <w:t>טל קורדובה 203868187</w:t>
      </w:r>
    </w:p>
    <w:p w14:paraId="7638D6C4" w14:textId="77777777" w:rsidR="00DD14A8" w:rsidRDefault="00DD14A8" w:rsidP="00DD14A8">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0EF87E7E" w14:textId="3193B1FE" w:rsidR="00DD14A8" w:rsidRDefault="00DD14A8" w:rsidP="00DD14A8">
      <w:pPr>
        <w:bidi/>
        <w:jc w:val="center"/>
        <w:rPr>
          <w:sz w:val="40"/>
          <w:szCs w:val="40"/>
        </w:rPr>
      </w:pPr>
      <w:r>
        <w:rPr>
          <w:sz w:val="40"/>
          <w:szCs w:val="40"/>
          <w:rtl/>
        </w:rPr>
        <w:t xml:space="preserve">איתי </w:t>
      </w:r>
      <w:proofErr w:type="spellStart"/>
      <w:r>
        <w:rPr>
          <w:sz w:val="40"/>
          <w:szCs w:val="40"/>
          <w:rtl/>
        </w:rPr>
        <w:t>קויפמן</w:t>
      </w:r>
      <w:proofErr w:type="spellEnd"/>
      <w:r>
        <w:rPr>
          <w:sz w:val="40"/>
          <w:szCs w:val="40"/>
          <w:rtl/>
        </w:rPr>
        <w:t xml:space="preserve"> 311237184</w:t>
      </w:r>
    </w:p>
    <w:p w14:paraId="116C4F3C" w14:textId="1C2E435E" w:rsidR="00DD14A8" w:rsidRPr="00DD14A8" w:rsidRDefault="00231A07" w:rsidP="00DD14A8">
      <w:pPr>
        <w:tabs>
          <w:tab w:val="center" w:pos="4680"/>
        </w:tabs>
        <w:jc w:val="center"/>
        <w:rPr>
          <w:sz w:val="40"/>
          <w:szCs w:val="40"/>
        </w:rPr>
      </w:pPr>
      <w:hyperlink r:id="rId10" w:history="1">
        <w:r w:rsidR="00DD14A8" w:rsidRPr="00231A07">
          <w:rPr>
            <w:rStyle w:val="Hyperlink"/>
            <w:sz w:val="40"/>
            <w:szCs w:val="40"/>
          </w:rPr>
          <w:t>Git</w:t>
        </w:r>
        <w:r w:rsidR="00DD14A8" w:rsidRPr="00231A07">
          <w:rPr>
            <w:rStyle w:val="Hyperlink"/>
            <w:sz w:val="40"/>
            <w:szCs w:val="40"/>
          </w:rPr>
          <w:t>H</w:t>
        </w:r>
        <w:r w:rsidR="00DD14A8" w:rsidRPr="00231A07">
          <w:rPr>
            <w:rStyle w:val="Hyperlink"/>
            <w:sz w:val="40"/>
            <w:szCs w:val="40"/>
          </w:rPr>
          <w:t>ub</w:t>
        </w:r>
      </w:hyperlink>
    </w:p>
    <w:p w14:paraId="524E6038" w14:textId="47834148" w:rsidR="00DD14A8" w:rsidRPr="00DD14A8" w:rsidRDefault="0044606D" w:rsidP="00DD14A8">
      <w:pPr>
        <w:tabs>
          <w:tab w:val="center" w:pos="4680"/>
        </w:tabs>
        <w:rPr>
          <w:sz w:val="40"/>
          <w:szCs w:val="40"/>
          <w:lang w:val="en-US"/>
        </w:rPr>
      </w:pPr>
      <w:r w:rsidRPr="00DD14A8">
        <w:br w:type="page"/>
      </w:r>
      <w:r w:rsidR="00DD14A8">
        <w:lastRenderedPageBreak/>
        <w:tab/>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lang w:bidi="he-IL"/>
            </w:rPr>
          </w:pPr>
          <w:r>
            <w:rPr>
              <w:rFonts w:hint="cs"/>
              <w:rtl/>
              <w:lang w:bidi="he-IL"/>
            </w:rPr>
            <w:t>תוכן עניינים</w:t>
          </w:r>
        </w:p>
        <w:p w14:paraId="193792EC" w14:textId="49D0EC16" w:rsidR="00AC4326" w:rsidRDefault="00C5751A" w:rsidP="00AC4326">
          <w:pPr>
            <w:pStyle w:val="TOC1"/>
            <w:rPr>
              <w:rFonts w:asciiTheme="minorHAnsi" w:eastAsiaTheme="minorEastAsia" w:hAnsiTheme="minorHAnsi" w:cstheme="minorBidi"/>
              <w:noProof/>
              <w:lang w:val="en-IL"/>
            </w:rPr>
          </w:pPr>
          <w:r>
            <w:fldChar w:fldCharType="begin"/>
          </w:r>
          <w:r>
            <w:instrText xml:space="preserve"> TOC \o "1-3" \h \z \u </w:instrText>
          </w:r>
          <w:r>
            <w:fldChar w:fldCharType="separate"/>
          </w:r>
          <w:hyperlink w:anchor="_Toc90816265" w:history="1">
            <w:r w:rsidR="00AC4326" w:rsidRPr="0035120B">
              <w:rPr>
                <w:rStyle w:val="Hyperlink"/>
                <w:noProof/>
                <w:rtl/>
              </w:rPr>
              <w:t>תיאור הנתונים</w:t>
            </w:r>
            <w:r w:rsidR="00AC4326">
              <w:rPr>
                <w:noProof/>
                <w:webHidden/>
              </w:rPr>
              <w:tab/>
            </w:r>
            <w:r w:rsidR="00AC4326">
              <w:rPr>
                <w:noProof/>
                <w:webHidden/>
              </w:rPr>
              <w:fldChar w:fldCharType="begin"/>
            </w:r>
            <w:r w:rsidR="00AC4326">
              <w:rPr>
                <w:noProof/>
                <w:webHidden/>
              </w:rPr>
              <w:instrText xml:space="preserve"> PAGEREF _Toc90816265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040C1838" w14:textId="3C56DEEC" w:rsidR="00AC4326" w:rsidRDefault="00CF6B8D" w:rsidP="00AC4326">
          <w:pPr>
            <w:pStyle w:val="TOC1"/>
            <w:rPr>
              <w:rFonts w:asciiTheme="minorHAnsi" w:eastAsiaTheme="minorEastAsia" w:hAnsiTheme="minorHAnsi" w:cstheme="minorBidi"/>
              <w:noProof/>
              <w:lang w:val="en-IL"/>
            </w:rPr>
          </w:pPr>
          <w:hyperlink w:anchor="_Toc90816266" w:history="1">
            <w:r w:rsidR="00AC4326" w:rsidRPr="0035120B">
              <w:rPr>
                <w:rStyle w:val="Hyperlink"/>
                <w:noProof/>
                <w:rtl/>
              </w:rPr>
              <w:t>וויזואליזציות קודמות</w:t>
            </w:r>
            <w:r w:rsidR="00AC4326">
              <w:rPr>
                <w:noProof/>
                <w:webHidden/>
              </w:rPr>
              <w:tab/>
            </w:r>
            <w:r w:rsidR="00AC4326">
              <w:rPr>
                <w:noProof/>
                <w:webHidden/>
              </w:rPr>
              <w:fldChar w:fldCharType="begin"/>
            </w:r>
            <w:r w:rsidR="00AC4326">
              <w:rPr>
                <w:noProof/>
                <w:webHidden/>
              </w:rPr>
              <w:instrText xml:space="preserve"> PAGEREF _Toc90816266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5F09BD76" w14:textId="3006EB3C"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67" w:history="1">
            <w:r w:rsidR="00AC4326" w:rsidRPr="0035120B">
              <w:rPr>
                <w:rStyle w:val="Hyperlink"/>
                <w:noProof/>
                <w:rtl/>
              </w:rPr>
              <w:t>התפלגות ייצור לפי סוג דלק בשנת 2020 (</w:t>
            </w:r>
            <w:r w:rsidR="00AC4326" w:rsidRPr="0035120B">
              <w:rPr>
                <w:rStyle w:val="Hyperlink"/>
                <w:noProof/>
              </w:rPr>
              <w:t>MWH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_Toc90816267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13B63CA6" w14:textId="0DC8ADE7"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68" w:history="1">
            <w:r w:rsidR="00AC4326" w:rsidRPr="0035120B">
              <w:rPr>
                <w:rStyle w:val="Hyperlink"/>
                <w:noProof/>
                <w:rtl/>
              </w:rPr>
              <w:t xml:space="preserve">צריכה לפי סקטורים (במונחי </w:t>
            </w:r>
            <w:r w:rsidR="00AC4326" w:rsidRPr="0035120B">
              <w:rPr>
                <w:rStyle w:val="Hyperlink"/>
                <w:noProof/>
                <w:lang w:val="en-US"/>
              </w:rPr>
              <w:t>TWh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_Toc90816268 \h </w:instrText>
            </w:r>
            <w:r w:rsidR="00AC4326">
              <w:rPr>
                <w:noProof/>
                <w:webHidden/>
              </w:rPr>
            </w:r>
            <w:r w:rsidR="00AC4326">
              <w:rPr>
                <w:noProof/>
                <w:webHidden/>
              </w:rPr>
              <w:fldChar w:fldCharType="separate"/>
            </w:r>
            <w:r w:rsidR="00AC4326">
              <w:rPr>
                <w:noProof/>
                <w:webHidden/>
              </w:rPr>
              <w:t>3</w:t>
            </w:r>
            <w:r w:rsidR="00AC4326">
              <w:rPr>
                <w:noProof/>
                <w:webHidden/>
              </w:rPr>
              <w:fldChar w:fldCharType="end"/>
            </w:r>
          </w:hyperlink>
        </w:p>
        <w:p w14:paraId="51416B8B" w14:textId="0BF1B806"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69" w:history="1">
            <w:r w:rsidR="00AC4326" w:rsidRPr="0035120B">
              <w:rPr>
                <w:rStyle w:val="Hyperlink"/>
                <w:noProof/>
                <w:rtl/>
              </w:rPr>
              <w:t xml:space="preserve">צריכה לפי סקטורים (במונחי </w:t>
            </w:r>
            <w:r w:rsidR="00AC4326" w:rsidRPr="0035120B">
              <w:rPr>
                <w:rStyle w:val="Hyperlink"/>
                <w:noProof/>
                <w:lang w:val="en-US"/>
              </w:rPr>
              <w:t>TWh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_Toc90816269 \h </w:instrText>
            </w:r>
            <w:r w:rsidR="00AC4326">
              <w:rPr>
                <w:noProof/>
                <w:webHidden/>
              </w:rPr>
            </w:r>
            <w:r w:rsidR="00AC4326">
              <w:rPr>
                <w:noProof/>
                <w:webHidden/>
              </w:rPr>
              <w:fldChar w:fldCharType="separate"/>
            </w:r>
            <w:r w:rsidR="00AC4326">
              <w:rPr>
                <w:noProof/>
                <w:webHidden/>
              </w:rPr>
              <w:t>4</w:t>
            </w:r>
            <w:r w:rsidR="00AC4326">
              <w:rPr>
                <w:noProof/>
                <w:webHidden/>
              </w:rPr>
              <w:fldChar w:fldCharType="end"/>
            </w:r>
          </w:hyperlink>
        </w:p>
        <w:p w14:paraId="55C79906" w14:textId="6BC2CD45"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0" w:history="1">
            <w:r w:rsidR="00AC4326" w:rsidRPr="0035120B">
              <w:rPr>
                <w:rStyle w:val="Hyperlink"/>
                <w:noProof/>
                <w:rtl/>
              </w:rPr>
              <w:t>דקות אי אספקה בממוצע לצרכן – לצרכני קווי מתח גבוה (במונחי דקות)</w:t>
            </w:r>
            <w:r w:rsidR="00AC4326">
              <w:rPr>
                <w:noProof/>
                <w:webHidden/>
              </w:rPr>
              <w:tab/>
            </w:r>
            <w:r w:rsidR="00AC4326">
              <w:rPr>
                <w:noProof/>
                <w:webHidden/>
              </w:rPr>
              <w:fldChar w:fldCharType="begin"/>
            </w:r>
            <w:r w:rsidR="00AC4326">
              <w:rPr>
                <w:noProof/>
                <w:webHidden/>
              </w:rPr>
              <w:instrText xml:space="preserve"> PAGEREF _Toc90816270 \h </w:instrText>
            </w:r>
            <w:r w:rsidR="00AC4326">
              <w:rPr>
                <w:noProof/>
                <w:webHidden/>
              </w:rPr>
            </w:r>
            <w:r w:rsidR="00AC4326">
              <w:rPr>
                <w:noProof/>
                <w:webHidden/>
              </w:rPr>
              <w:fldChar w:fldCharType="separate"/>
            </w:r>
            <w:r w:rsidR="00AC4326">
              <w:rPr>
                <w:noProof/>
                <w:webHidden/>
              </w:rPr>
              <w:t>5</w:t>
            </w:r>
            <w:r w:rsidR="00AC4326">
              <w:rPr>
                <w:noProof/>
                <w:webHidden/>
              </w:rPr>
              <w:fldChar w:fldCharType="end"/>
            </w:r>
          </w:hyperlink>
        </w:p>
        <w:p w14:paraId="654659BD" w14:textId="574C4C95" w:rsidR="00AC4326" w:rsidRDefault="00CF6B8D" w:rsidP="00AC4326">
          <w:pPr>
            <w:pStyle w:val="TOC1"/>
            <w:rPr>
              <w:rFonts w:asciiTheme="minorHAnsi" w:eastAsiaTheme="minorEastAsia" w:hAnsiTheme="minorHAnsi" w:cstheme="minorBidi"/>
              <w:noProof/>
              <w:lang w:val="en-IL"/>
            </w:rPr>
          </w:pPr>
          <w:hyperlink w:anchor="_Toc90816271" w:history="1">
            <w:r w:rsidR="00AC4326" w:rsidRPr="0035120B">
              <w:rPr>
                <w:rStyle w:val="Hyperlink"/>
                <w:noProof/>
                <w:rtl/>
              </w:rPr>
              <w:t>ויזואליזציות חדשות</w:t>
            </w:r>
            <w:r w:rsidR="00AC4326">
              <w:rPr>
                <w:noProof/>
                <w:webHidden/>
              </w:rPr>
              <w:tab/>
            </w:r>
            <w:r w:rsidR="00AC4326">
              <w:rPr>
                <w:noProof/>
                <w:webHidden/>
              </w:rPr>
              <w:fldChar w:fldCharType="begin"/>
            </w:r>
            <w:r w:rsidR="00AC4326">
              <w:rPr>
                <w:noProof/>
                <w:webHidden/>
              </w:rPr>
              <w:instrText xml:space="preserve"> PAGEREF _Toc90816271 \h </w:instrText>
            </w:r>
            <w:r w:rsidR="00AC4326">
              <w:rPr>
                <w:noProof/>
                <w:webHidden/>
              </w:rPr>
            </w:r>
            <w:r w:rsidR="00AC4326">
              <w:rPr>
                <w:noProof/>
                <w:webHidden/>
              </w:rPr>
              <w:fldChar w:fldCharType="separate"/>
            </w:r>
            <w:r w:rsidR="00AC4326">
              <w:rPr>
                <w:noProof/>
                <w:webHidden/>
              </w:rPr>
              <w:t>6</w:t>
            </w:r>
            <w:r w:rsidR="00AC4326">
              <w:rPr>
                <w:noProof/>
                <w:webHidden/>
              </w:rPr>
              <w:fldChar w:fldCharType="end"/>
            </w:r>
          </w:hyperlink>
        </w:p>
        <w:p w14:paraId="56ED8A57" w14:textId="1C73E1BE"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2" w:history="1">
            <w:r w:rsidR="00AC4326" w:rsidRPr="0035120B">
              <w:rPr>
                <w:rStyle w:val="Hyperlink"/>
                <w:noProof/>
                <w:rtl/>
              </w:rPr>
              <w:t>השוואה בין קרינה סולארית לייצור חשמל כולל</w:t>
            </w:r>
            <w:r w:rsidR="00AC4326">
              <w:rPr>
                <w:noProof/>
                <w:webHidden/>
              </w:rPr>
              <w:tab/>
            </w:r>
            <w:r w:rsidR="00AC4326">
              <w:rPr>
                <w:noProof/>
                <w:webHidden/>
              </w:rPr>
              <w:fldChar w:fldCharType="begin"/>
            </w:r>
            <w:r w:rsidR="00AC4326">
              <w:rPr>
                <w:noProof/>
                <w:webHidden/>
              </w:rPr>
              <w:instrText xml:space="preserve"> PAGEREF _Toc90816272 \h </w:instrText>
            </w:r>
            <w:r w:rsidR="00AC4326">
              <w:rPr>
                <w:noProof/>
                <w:webHidden/>
              </w:rPr>
            </w:r>
            <w:r w:rsidR="00AC4326">
              <w:rPr>
                <w:noProof/>
                <w:webHidden/>
              </w:rPr>
              <w:fldChar w:fldCharType="separate"/>
            </w:r>
            <w:r w:rsidR="00AC4326">
              <w:rPr>
                <w:noProof/>
                <w:webHidden/>
              </w:rPr>
              <w:t>6</w:t>
            </w:r>
            <w:r w:rsidR="00AC4326">
              <w:rPr>
                <w:noProof/>
                <w:webHidden/>
              </w:rPr>
              <w:fldChar w:fldCharType="end"/>
            </w:r>
          </w:hyperlink>
        </w:p>
        <w:p w14:paraId="71E10DE9" w14:textId="29609D11"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3" w:history="1">
            <w:r w:rsidR="00AC4326" w:rsidRPr="0035120B">
              <w:rPr>
                <w:rStyle w:val="Hyperlink"/>
                <w:noProof/>
                <w:rtl/>
              </w:rPr>
              <w:t>התפלגות ייצור חשמל בין הסקטורים השונים לאורך השנים</w:t>
            </w:r>
            <w:r w:rsidR="00AC4326">
              <w:rPr>
                <w:noProof/>
                <w:webHidden/>
              </w:rPr>
              <w:tab/>
            </w:r>
            <w:r w:rsidR="00AC4326">
              <w:rPr>
                <w:noProof/>
                <w:webHidden/>
              </w:rPr>
              <w:fldChar w:fldCharType="begin"/>
            </w:r>
            <w:r w:rsidR="00AC4326">
              <w:rPr>
                <w:noProof/>
                <w:webHidden/>
              </w:rPr>
              <w:instrText xml:space="preserve"> PAGEREF _Toc90816273 \h </w:instrText>
            </w:r>
            <w:r w:rsidR="00AC4326">
              <w:rPr>
                <w:noProof/>
                <w:webHidden/>
              </w:rPr>
            </w:r>
            <w:r w:rsidR="00AC4326">
              <w:rPr>
                <w:noProof/>
                <w:webHidden/>
              </w:rPr>
              <w:fldChar w:fldCharType="separate"/>
            </w:r>
            <w:r w:rsidR="00AC4326">
              <w:rPr>
                <w:noProof/>
                <w:webHidden/>
              </w:rPr>
              <w:t>9</w:t>
            </w:r>
            <w:r w:rsidR="00AC4326">
              <w:rPr>
                <w:noProof/>
                <w:webHidden/>
              </w:rPr>
              <w:fldChar w:fldCharType="end"/>
            </w:r>
          </w:hyperlink>
        </w:p>
        <w:p w14:paraId="61DF8978" w14:textId="752AB09E"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4" w:history="1">
            <w:r w:rsidR="00AC4326" w:rsidRPr="0035120B">
              <w:rPr>
                <w:rStyle w:val="Hyperlink"/>
                <w:noProof/>
                <w:rtl/>
              </w:rPr>
              <w:t>קשר בפועל בין קרינה סולרית לייצור חשמל מאנרגיות מתחדשות</w:t>
            </w:r>
            <w:r w:rsidR="00AC4326">
              <w:rPr>
                <w:noProof/>
                <w:webHidden/>
              </w:rPr>
              <w:tab/>
            </w:r>
            <w:r w:rsidR="00AC4326">
              <w:rPr>
                <w:noProof/>
                <w:webHidden/>
              </w:rPr>
              <w:fldChar w:fldCharType="begin"/>
            </w:r>
            <w:r w:rsidR="00AC4326">
              <w:rPr>
                <w:noProof/>
                <w:webHidden/>
              </w:rPr>
              <w:instrText xml:space="preserve"> PAGEREF _Toc90816274 \h </w:instrText>
            </w:r>
            <w:r w:rsidR="00AC4326">
              <w:rPr>
                <w:noProof/>
                <w:webHidden/>
              </w:rPr>
            </w:r>
            <w:r w:rsidR="00AC4326">
              <w:rPr>
                <w:noProof/>
                <w:webHidden/>
              </w:rPr>
              <w:fldChar w:fldCharType="separate"/>
            </w:r>
            <w:r w:rsidR="00AC4326">
              <w:rPr>
                <w:noProof/>
                <w:webHidden/>
              </w:rPr>
              <w:t>11</w:t>
            </w:r>
            <w:r w:rsidR="00AC4326">
              <w:rPr>
                <w:noProof/>
                <w:webHidden/>
              </w:rPr>
              <w:fldChar w:fldCharType="end"/>
            </w:r>
          </w:hyperlink>
        </w:p>
        <w:p w14:paraId="57A9BB1A" w14:textId="7E7FA240"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5" w:history="1">
            <w:r w:rsidR="00AC4326" w:rsidRPr="0035120B">
              <w:rPr>
                <w:rStyle w:val="Hyperlink"/>
                <w:noProof/>
                <w:rtl/>
              </w:rPr>
              <w:t>התפלגות ייצור חשמל על פי חודשי השנה</w:t>
            </w:r>
            <w:r w:rsidR="00AC4326">
              <w:rPr>
                <w:noProof/>
                <w:webHidden/>
              </w:rPr>
              <w:tab/>
            </w:r>
            <w:r w:rsidR="00AC4326">
              <w:rPr>
                <w:noProof/>
                <w:webHidden/>
              </w:rPr>
              <w:fldChar w:fldCharType="begin"/>
            </w:r>
            <w:r w:rsidR="00AC4326">
              <w:rPr>
                <w:noProof/>
                <w:webHidden/>
              </w:rPr>
              <w:instrText xml:space="preserve"> PAGEREF _Toc90816275 \h </w:instrText>
            </w:r>
            <w:r w:rsidR="00AC4326">
              <w:rPr>
                <w:noProof/>
                <w:webHidden/>
              </w:rPr>
            </w:r>
            <w:r w:rsidR="00AC4326">
              <w:rPr>
                <w:noProof/>
                <w:webHidden/>
              </w:rPr>
              <w:fldChar w:fldCharType="separate"/>
            </w:r>
            <w:r w:rsidR="00AC4326">
              <w:rPr>
                <w:noProof/>
                <w:webHidden/>
              </w:rPr>
              <w:t>12</w:t>
            </w:r>
            <w:r w:rsidR="00AC4326">
              <w:rPr>
                <w:noProof/>
                <w:webHidden/>
              </w:rPr>
              <w:fldChar w:fldCharType="end"/>
            </w:r>
          </w:hyperlink>
        </w:p>
        <w:p w14:paraId="257BAD9D" w14:textId="79B0EDC7"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6" w:history="1">
            <w:r w:rsidR="00AC4326" w:rsidRPr="0035120B">
              <w:rPr>
                <w:rStyle w:val="Hyperlink"/>
                <w:noProof/>
                <w:rtl/>
              </w:rPr>
              <w:t>קשרים בין נתונים מטארולוגיים וייצור חשמל מאנרגיות מתחדשות</w:t>
            </w:r>
            <w:r w:rsidR="00AC4326">
              <w:rPr>
                <w:noProof/>
                <w:webHidden/>
              </w:rPr>
              <w:tab/>
            </w:r>
            <w:r w:rsidR="00AC4326">
              <w:rPr>
                <w:noProof/>
                <w:webHidden/>
              </w:rPr>
              <w:fldChar w:fldCharType="begin"/>
            </w:r>
            <w:r w:rsidR="00AC4326">
              <w:rPr>
                <w:noProof/>
                <w:webHidden/>
              </w:rPr>
              <w:instrText xml:space="preserve"> PAGEREF _Toc90816276 \h </w:instrText>
            </w:r>
            <w:r w:rsidR="00AC4326">
              <w:rPr>
                <w:noProof/>
                <w:webHidden/>
              </w:rPr>
            </w:r>
            <w:r w:rsidR="00AC4326">
              <w:rPr>
                <w:noProof/>
                <w:webHidden/>
              </w:rPr>
              <w:fldChar w:fldCharType="separate"/>
            </w:r>
            <w:r w:rsidR="00AC4326">
              <w:rPr>
                <w:noProof/>
                <w:webHidden/>
              </w:rPr>
              <w:t>13</w:t>
            </w:r>
            <w:r w:rsidR="00AC4326">
              <w:rPr>
                <w:noProof/>
                <w:webHidden/>
              </w:rPr>
              <w:fldChar w:fldCharType="end"/>
            </w:r>
          </w:hyperlink>
        </w:p>
        <w:p w14:paraId="14C0195C" w14:textId="7B783FA1" w:rsidR="00AC4326" w:rsidRDefault="00CF6B8D" w:rsidP="00AC4326">
          <w:pPr>
            <w:pStyle w:val="TOC2"/>
            <w:tabs>
              <w:tab w:val="right" w:pos="9350"/>
            </w:tabs>
            <w:bidi/>
            <w:rPr>
              <w:rFonts w:asciiTheme="minorHAnsi" w:eastAsiaTheme="minorEastAsia" w:hAnsiTheme="minorHAnsi" w:cstheme="minorBidi"/>
              <w:noProof/>
              <w:lang w:val="en-IL"/>
            </w:rPr>
          </w:pPr>
          <w:hyperlink w:anchor="_Toc90816277" w:history="1">
            <w:r w:rsidR="00AC4326" w:rsidRPr="0035120B">
              <w:rPr>
                <w:rStyle w:val="Hyperlink"/>
                <w:noProof/>
                <w:rtl/>
              </w:rPr>
              <w:t>דקות אי ספיקה באזורים בישראל</w:t>
            </w:r>
            <w:r w:rsidR="00AC4326">
              <w:rPr>
                <w:noProof/>
                <w:webHidden/>
              </w:rPr>
              <w:tab/>
            </w:r>
            <w:r w:rsidR="00AC4326">
              <w:rPr>
                <w:noProof/>
                <w:webHidden/>
              </w:rPr>
              <w:fldChar w:fldCharType="begin"/>
            </w:r>
            <w:r w:rsidR="00AC4326">
              <w:rPr>
                <w:noProof/>
                <w:webHidden/>
              </w:rPr>
              <w:instrText xml:space="preserve"> PAGEREF _Toc90816277 \h </w:instrText>
            </w:r>
            <w:r w:rsidR="00AC4326">
              <w:rPr>
                <w:noProof/>
                <w:webHidden/>
              </w:rPr>
            </w:r>
            <w:r w:rsidR="00AC4326">
              <w:rPr>
                <w:noProof/>
                <w:webHidden/>
              </w:rPr>
              <w:fldChar w:fldCharType="separate"/>
            </w:r>
            <w:r w:rsidR="00AC4326">
              <w:rPr>
                <w:noProof/>
                <w:webHidden/>
              </w:rPr>
              <w:t>14</w:t>
            </w:r>
            <w:r w:rsidR="00AC4326">
              <w:rPr>
                <w:noProof/>
                <w:webHidden/>
              </w:rPr>
              <w:fldChar w:fldCharType="end"/>
            </w:r>
          </w:hyperlink>
        </w:p>
        <w:p w14:paraId="34C9D89E" w14:textId="2899902D" w:rsidR="00EB7D8F" w:rsidRDefault="00C5751A" w:rsidP="00EB7D8F">
          <w:pPr>
            <w:bidi/>
            <w:rPr>
              <w:b/>
              <w:bCs/>
              <w:noProof/>
              <w:rtl/>
            </w:rPr>
          </w:pPr>
          <w:r>
            <w:rPr>
              <w:b/>
              <w:bCs/>
              <w:noProof/>
            </w:rPr>
            <w:fldChar w:fldCharType="end"/>
          </w:r>
        </w:p>
      </w:sdtContent>
    </w:sdt>
    <w:p w14:paraId="6A657360" w14:textId="79D68577" w:rsidR="00871E40" w:rsidRDefault="00871E40" w:rsidP="00871E40">
      <w:pPr>
        <w:pStyle w:val="TableofFigures"/>
        <w:tabs>
          <w:tab w:val="right" w:leader="dot" w:pos="9350"/>
        </w:tabs>
        <w:bidi/>
        <w:rPr>
          <w:rFonts w:asciiTheme="minorHAnsi" w:eastAsiaTheme="minorEastAsia" w:hAnsiTheme="minorHAnsi" w:cstheme="minorBidi"/>
          <w:noProof/>
          <w:lang w:val="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1" w:anchor="_Toc90816394" w:history="1">
        <w:r w:rsidRPr="005C79D1">
          <w:rPr>
            <w:rStyle w:val="Hyperlink"/>
            <w:i/>
            <w:noProof/>
            <w:rtl/>
          </w:rPr>
          <w:t xml:space="preserve">איור 1 </w:t>
        </w:r>
        <w:r w:rsidRPr="005C79D1">
          <w:rPr>
            <w:rStyle w:val="Hyperlink"/>
            <w:noProof/>
            <w:rtl/>
          </w:rPr>
          <w:t xml:space="preserve">- </w:t>
        </w:r>
        <w:r w:rsidRPr="005C79D1">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_Toc90816394 \h </w:instrText>
        </w:r>
        <w:r>
          <w:rPr>
            <w:noProof/>
            <w:webHidden/>
          </w:rPr>
        </w:r>
        <w:r>
          <w:rPr>
            <w:noProof/>
            <w:webHidden/>
          </w:rPr>
          <w:fldChar w:fldCharType="separate"/>
        </w:r>
        <w:r>
          <w:rPr>
            <w:noProof/>
            <w:webHidden/>
          </w:rPr>
          <w:t>2</w:t>
        </w:r>
        <w:r>
          <w:rPr>
            <w:noProof/>
            <w:webHidden/>
          </w:rPr>
          <w:fldChar w:fldCharType="end"/>
        </w:r>
      </w:hyperlink>
    </w:p>
    <w:p w14:paraId="51081CD0" w14:textId="02DA223F"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2" w:anchor="_Toc90816395" w:history="1">
        <w:r w:rsidR="00871E40" w:rsidRPr="005C79D1">
          <w:rPr>
            <w:rStyle w:val="Hyperlink"/>
            <w:noProof/>
            <w:rtl/>
          </w:rPr>
          <w:t xml:space="preserve">איור </w:t>
        </w:r>
        <w:r w:rsidR="00871E40" w:rsidRPr="005C79D1">
          <w:rPr>
            <w:rStyle w:val="Hyperlink"/>
            <w:noProof/>
          </w:rPr>
          <w:t>2</w:t>
        </w:r>
        <w:r w:rsidR="00871E40" w:rsidRPr="005C79D1">
          <w:rPr>
            <w:rStyle w:val="Hyperlink"/>
            <w:noProof/>
            <w:rtl/>
          </w:rPr>
          <w:t xml:space="preserve"> – ייצור חשמל לפי סקטורים</w:t>
        </w:r>
        <w:r w:rsidR="00871E40">
          <w:rPr>
            <w:noProof/>
            <w:webHidden/>
          </w:rPr>
          <w:tab/>
        </w:r>
        <w:r w:rsidR="00871E40">
          <w:rPr>
            <w:noProof/>
            <w:webHidden/>
          </w:rPr>
          <w:fldChar w:fldCharType="begin"/>
        </w:r>
        <w:r w:rsidR="00871E40">
          <w:rPr>
            <w:noProof/>
            <w:webHidden/>
          </w:rPr>
          <w:instrText xml:space="preserve"> PAGEREF _Toc90816395 \h </w:instrText>
        </w:r>
        <w:r w:rsidR="00871E40">
          <w:rPr>
            <w:noProof/>
            <w:webHidden/>
          </w:rPr>
        </w:r>
        <w:r w:rsidR="00871E40">
          <w:rPr>
            <w:noProof/>
            <w:webHidden/>
          </w:rPr>
          <w:fldChar w:fldCharType="separate"/>
        </w:r>
        <w:r w:rsidR="00871E40">
          <w:rPr>
            <w:noProof/>
            <w:webHidden/>
          </w:rPr>
          <w:t>3</w:t>
        </w:r>
        <w:r w:rsidR="00871E40">
          <w:rPr>
            <w:noProof/>
            <w:webHidden/>
          </w:rPr>
          <w:fldChar w:fldCharType="end"/>
        </w:r>
      </w:hyperlink>
    </w:p>
    <w:p w14:paraId="3F4649D4" w14:textId="14E68D73"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3" w:anchor="_Toc90816396" w:history="1">
        <w:r w:rsidR="00871E40" w:rsidRPr="005C79D1">
          <w:rPr>
            <w:rStyle w:val="Hyperlink"/>
            <w:noProof/>
            <w:rtl/>
          </w:rPr>
          <w:t>איור 3 – התפלגות דלקים עבור שנים 2010-2020  וחיזוי ל-2025</w:t>
        </w:r>
        <w:r w:rsidR="00871E40">
          <w:rPr>
            <w:noProof/>
            <w:webHidden/>
          </w:rPr>
          <w:tab/>
        </w:r>
        <w:r w:rsidR="00871E40">
          <w:rPr>
            <w:noProof/>
            <w:webHidden/>
          </w:rPr>
          <w:fldChar w:fldCharType="begin"/>
        </w:r>
        <w:r w:rsidR="00871E40">
          <w:rPr>
            <w:noProof/>
            <w:webHidden/>
          </w:rPr>
          <w:instrText xml:space="preserve"> PAGEREF _Toc90816396 \h </w:instrText>
        </w:r>
        <w:r w:rsidR="00871E40">
          <w:rPr>
            <w:noProof/>
            <w:webHidden/>
          </w:rPr>
        </w:r>
        <w:r w:rsidR="00871E40">
          <w:rPr>
            <w:noProof/>
            <w:webHidden/>
          </w:rPr>
          <w:fldChar w:fldCharType="separate"/>
        </w:r>
        <w:r w:rsidR="00871E40">
          <w:rPr>
            <w:noProof/>
            <w:webHidden/>
          </w:rPr>
          <w:t>4</w:t>
        </w:r>
        <w:r w:rsidR="00871E40">
          <w:rPr>
            <w:noProof/>
            <w:webHidden/>
          </w:rPr>
          <w:fldChar w:fldCharType="end"/>
        </w:r>
      </w:hyperlink>
    </w:p>
    <w:p w14:paraId="068B23EF" w14:textId="4BACFAF5"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4" w:anchor="_Toc90816397" w:history="1">
        <w:r w:rsidR="00871E40" w:rsidRPr="005C79D1">
          <w:rPr>
            <w:rStyle w:val="Hyperlink"/>
            <w:noProof/>
            <w:rtl/>
          </w:rPr>
          <w:t xml:space="preserve">איור </w:t>
        </w:r>
        <w:r w:rsidR="00871E40" w:rsidRPr="005C79D1">
          <w:rPr>
            <w:rStyle w:val="Hyperlink"/>
            <w:noProof/>
          </w:rPr>
          <w:t>4</w:t>
        </w:r>
        <w:r w:rsidR="00871E40" w:rsidRPr="005C79D1">
          <w:rPr>
            <w:rStyle w:val="Hyperlink"/>
            <w:noProof/>
            <w:rtl/>
          </w:rPr>
          <w:t xml:space="preserve"> – דקות אי אספקה באזורים שנים בארץ</w:t>
        </w:r>
        <w:r w:rsidR="00871E40">
          <w:rPr>
            <w:noProof/>
            <w:webHidden/>
          </w:rPr>
          <w:tab/>
        </w:r>
        <w:r w:rsidR="00871E40">
          <w:rPr>
            <w:noProof/>
            <w:webHidden/>
          </w:rPr>
          <w:fldChar w:fldCharType="begin"/>
        </w:r>
        <w:r w:rsidR="00871E40">
          <w:rPr>
            <w:noProof/>
            <w:webHidden/>
          </w:rPr>
          <w:instrText xml:space="preserve"> PAGEREF _Toc90816397 \h </w:instrText>
        </w:r>
        <w:r w:rsidR="00871E40">
          <w:rPr>
            <w:noProof/>
            <w:webHidden/>
          </w:rPr>
        </w:r>
        <w:r w:rsidR="00871E40">
          <w:rPr>
            <w:noProof/>
            <w:webHidden/>
          </w:rPr>
          <w:fldChar w:fldCharType="separate"/>
        </w:r>
        <w:r w:rsidR="00871E40">
          <w:rPr>
            <w:noProof/>
            <w:webHidden/>
          </w:rPr>
          <w:t>5</w:t>
        </w:r>
        <w:r w:rsidR="00871E40">
          <w:rPr>
            <w:noProof/>
            <w:webHidden/>
          </w:rPr>
          <w:fldChar w:fldCharType="end"/>
        </w:r>
      </w:hyperlink>
    </w:p>
    <w:p w14:paraId="22EE3A1A" w14:textId="2408912C"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5" w:anchor="_Toc90816398" w:history="1">
        <w:r w:rsidR="00871E40" w:rsidRPr="005C79D1">
          <w:rPr>
            <w:rStyle w:val="Hyperlink"/>
            <w:noProof/>
            <w:rtl/>
          </w:rPr>
          <w:t xml:space="preserve">איור </w:t>
        </w:r>
        <w:r w:rsidR="00871E40" w:rsidRPr="005C79D1">
          <w:rPr>
            <w:rStyle w:val="Hyperlink"/>
            <w:noProof/>
          </w:rPr>
          <w:t xml:space="preserve"> 5</w:t>
        </w:r>
        <w:r w:rsidR="00871E40" w:rsidRPr="005C79D1">
          <w:rPr>
            <w:rStyle w:val="Hyperlink"/>
            <w:noProof/>
            <w:rtl/>
          </w:rPr>
          <w:t xml:space="preserve"> – דף ראשוני של האינטראקציה</w:t>
        </w:r>
        <w:r w:rsidR="00871E40">
          <w:rPr>
            <w:noProof/>
            <w:webHidden/>
          </w:rPr>
          <w:tab/>
        </w:r>
        <w:r w:rsidR="00871E40">
          <w:rPr>
            <w:noProof/>
            <w:webHidden/>
          </w:rPr>
          <w:fldChar w:fldCharType="begin"/>
        </w:r>
        <w:r w:rsidR="00871E40">
          <w:rPr>
            <w:noProof/>
            <w:webHidden/>
          </w:rPr>
          <w:instrText xml:space="preserve"> PAGEREF _Toc90816398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2837CCB7" w14:textId="7FE729C1"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6" w:anchor="_Toc90816399" w:history="1">
        <w:r w:rsidR="00871E40" w:rsidRPr="005C79D1">
          <w:rPr>
            <w:rStyle w:val="Hyperlink"/>
            <w:noProof/>
            <w:rtl/>
          </w:rPr>
          <w:t xml:space="preserve">איור </w:t>
        </w:r>
        <w:r w:rsidR="00871E40" w:rsidRPr="005C79D1">
          <w:rPr>
            <w:rStyle w:val="Hyperlink"/>
            <w:noProof/>
          </w:rPr>
          <w:t>6</w:t>
        </w:r>
        <w:r w:rsidR="00871E40" w:rsidRPr="005C79D1">
          <w:rPr>
            <w:rStyle w:val="Hyperlink"/>
            <w:noProof/>
            <w:rtl/>
          </w:rPr>
          <w:t xml:space="preserve"> -תצוגה שנתית עבור פאנל מסוג </w:t>
        </w:r>
        <w:r w:rsidR="00871E40" w:rsidRPr="005C79D1">
          <w:rPr>
            <w:rStyle w:val="Hyperlink"/>
            <w:noProof/>
          </w:rPr>
          <w:t>BIC</w:t>
        </w:r>
        <w:r w:rsidR="00871E40" w:rsidRPr="005C79D1">
          <w:rPr>
            <w:rStyle w:val="Hyperlink"/>
            <w:noProof/>
            <w:rtl/>
          </w:rPr>
          <w:t xml:space="preserve"> ו-20 ק"מ רבוע</w:t>
        </w:r>
        <w:r w:rsidR="00871E40">
          <w:rPr>
            <w:noProof/>
            <w:webHidden/>
          </w:rPr>
          <w:tab/>
        </w:r>
        <w:r w:rsidR="00871E40">
          <w:rPr>
            <w:noProof/>
            <w:webHidden/>
          </w:rPr>
          <w:fldChar w:fldCharType="begin"/>
        </w:r>
        <w:r w:rsidR="00871E40">
          <w:rPr>
            <w:noProof/>
            <w:webHidden/>
          </w:rPr>
          <w:instrText xml:space="preserve"> PAGEREF _Toc90816399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7FB55714" w14:textId="3F821889"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7" w:anchor="_Toc90816400" w:history="1">
        <w:r w:rsidR="00871E40" w:rsidRPr="005C79D1">
          <w:rPr>
            <w:rStyle w:val="Hyperlink"/>
            <w:noProof/>
            <w:rtl/>
          </w:rPr>
          <w:t xml:space="preserve">איור </w:t>
        </w:r>
        <w:r w:rsidR="00871E40" w:rsidRPr="005C79D1">
          <w:rPr>
            <w:rStyle w:val="Hyperlink"/>
            <w:noProof/>
          </w:rPr>
          <w:t>7</w:t>
        </w:r>
        <w:r w:rsidR="00871E40" w:rsidRPr="005C79D1">
          <w:rPr>
            <w:rStyle w:val="Hyperlink"/>
            <w:noProof/>
            <w:rtl/>
          </w:rPr>
          <w:t xml:space="preserve"> – פאנל </w:t>
        </w:r>
        <w:r w:rsidR="00871E40" w:rsidRPr="005C79D1">
          <w:rPr>
            <w:rStyle w:val="Hyperlink"/>
            <w:noProof/>
          </w:rPr>
          <w:t>BIC</w:t>
        </w:r>
        <w:r w:rsidR="00871E40" w:rsidRPr="005C79D1">
          <w:rPr>
            <w:rStyle w:val="Hyperlink"/>
            <w:noProof/>
            <w:rtl/>
          </w:rPr>
          <w:t xml:space="preserve"> ו-20 ק"מ רבוע. ניתן גם לראות שנבחרו כמה נקודות לתחקור</w:t>
        </w:r>
        <w:r w:rsidR="00871E40">
          <w:rPr>
            <w:noProof/>
            <w:webHidden/>
          </w:rPr>
          <w:tab/>
        </w:r>
        <w:r w:rsidR="00871E40">
          <w:rPr>
            <w:noProof/>
            <w:webHidden/>
          </w:rPr>
          <w:fldChar w:fldCharType="begin"/>
        </w:r>
        <w:r w:rsidR="00871E40">
          <w:rPr>
            <w:noProof/>
            <w:webHidden/>
          </w:rPr>
          <w:instrText xml:space="preserve"> PAGEREF _Toc90816400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6ADA88DC" w14:textId="6F0AE345"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8" w:anchor="_Toc90816401" w:history="1">
        <w:r w:rsidR="00871E40" w:rsidRPr="005C79D1">
          <w:rPr>
            <w:rStyle w:val="Hyperlink"/>
            <w:noProof/>
            <w:rtl/>
          </w:rPr>
          <w:t xml:space="preserve">איור </w:t>
        </w:r>
        <w:r w:rsidR="00871E40" w:rsidRPr="005C79D1">
          <w:rPr>
            <w:rStyle w:val="Hyperlink"/>
            <w:noProof/>
          </w:rPr>
          <w:t>8</w:t>
        </w:r>
        <w:r w:rsidR="00871E40" w:rsidRPr="005C79D1">
          <w:rPr>
            <w:rStyle w:val="Hyperlink"/>
            <w:noProof/>
            <w:rtl/>
          </w:rPr>
          <w:t xml:space="preserve"> – תצוגה חודשית של חודש ינואר</w:t>
        </w:r>
        <w:r w:rsidR="00871E40">
          <w:rPr>
            <w:noProof/>
            <w:webHidden/>
          </w:rPr>
          <w:tab/>
        </w:r>
        <w:r w:rsidR="00871E40">
          <w:rPr>
            <w:noProof/>
            <w:webHidden/>
          </w:rPr>
          <w:fldChar w:fldCharType="begin"/>
        </w:r>
        <w:r w:rsidR="00871E40">
          <w:rPr>
            <w:noProof/>
            <w:webHidden/>
          </w:rPr>
          <w:instrText xml:space="preserve"> PAGEREF _Toc90816401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5CC13DA8" w14:textId="3A836A01"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19" w:anchor="_Toc90816402" w:history="1">
        <w:r w:rsidR="00871E40" w:rsidRPr="005C79D1">
          <w:rPr>
            <w:rStyle w:val="Hyperlink"/>
            <w:noProof/>
            <w:rtl/>
          </w:rPr>
          <w:t xml:space="preserve">איור </w:t>
        </w:r>
        <w:r w:rsidR="00871E40" w:rsidRPr="005C79D1">
          <w:rPr>
            <w:rStyle w:val="Hyperlink"/>
            <w:noProof/>
          </w:rPr>
          <w:t>9</w:t>
        </w:r>
        <w:r w:rsidR="00871E40" w:rsidRPr="005C79D1">
          <w:rPr>
            <w:rStyle w:val="Hyperlink"/>
            <w:noProof/>
            <w:rtl/>
          </w:rPr>
          <w:t xml:space="preserve"> – בחירה של שטח באמצעות הגלילה בצד ימין</w:t>
        </w:r>
        <w:r w:rsidR="00871E40">
          <w:rPr>
            <w:noProof/>
            <w:webHidden/>
          </w:rPr>
          <w:tab/>
        </w:r>
        <w:r w:rsidR="00871E40">
          <w:rPr>
            <w:noProof/>
            <w:webHidden/>
          </w:rPr>
          <w:fldChar w:fldCharType="begin"/>
        </w:r>
        <w:r w:rsidR="00871E40">
          <w:rPr>
            <w:noProof/>
            <w:webHidden/>
          </w:rPr>
          <w:instrText xml:space="preserve"> PAGEREF _Toc90816402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7C6738DC" w14:textId="416ADCA6"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0" w:anchor="_Toc90816403" w:history="1">
        <w:r w:rsidR="00871E40" w:rsidRPr="005C79D1">
          <w:rPr>
            <w:rStyle w:val="Hyperlink"/>
            <w:noProof/>
            <w:rtl/>
          </w:rPr>
          <w:t>איור</w:t>
        </w:r>
        <w:r w:rsidR="00871E40" w:rsidRPr="005C79D1">
          <w:rPr>
            <w:rStyle w:val="Hyperlink"/>
            <w:noProof/>
          </w:rPr>
          <w:t xml:space="preserve"> 10  </w:t>
        </w:r>
        <w:r w:rsidR="00871E40" w:rsidRPr="005C79D1">
          <w:rPr>
            <w:rStyle w:val="Hyperlink"/>
            <w:noProof/>
            <w:rtl/>
          </w:rPr>
          <w:t xml:space="preserve"> - המצב הראשוני של הווזיואליזציה</w:t>
        </w:r>
        <w:r w:rsidR="00871E40">
          <w:rPr>
            <w:noProof/>
            <w:webHidden/>
          </w:rPr>
          <w:tab/>
        </w:r>
        <w:r w:rsidR="00871E40">
          <w:rPr>
            <w:noProof/>
            <w:webHidden/>
          </w:rPr>
          <w:fldChar w:fldCharType="begin"/>
        </w:r>
        <w:r w:rsidR="00871E40">
          <w:rPr>
            <w:noProof/>
            <w:webHidden/>
          </w:rPr>
          <w:instrText xml:space="preserve"> PAGEREF _Toc90816403 \h </w:instrText>
        </w:r>
        <w:r w:rsidR="00871E40">
          <w:rPr>
            <w:noProof/>
            <w:webHidden/>
          </w:rPr>
        </w:r>
        <w:r w:rsidR="00871E40">
          <w:rPr>
            <w:noProof/>
            <w:webHidden/>
          </w:rPr>
          <w:fldChar w:fldCharType="separate"/>
        </w:r>
        <w:r w:rsidR="00871E40">
          <w:rPr>
            <w:noProof/>
            <w:webHidden/>
          </w:rPr>
          <w:t>9</w:t>
        </w:r>
        <w:r w:rsidR="00871E40">
          <w:rPr>
            <w:noProof/>
            <w:webHidden/>
          </w:rPr>
          <w:fldChar w:fldCharType="end"/>
        </w:r>
      </w:hyperlink>
    </w:p>
    <w:p w14:paraId="1EFD402B" w14:textId="686C13C6"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1" w:anchor="_Toc90816404" w:history="1">
        <w:r w:rsidR="00871E40" w:rsidRPr="005C79D1">
          <w:rPr>
            <w:rStyle w:val="Hyperlink"/>
            <w:noProof/>
            <w:rtl/>
          </w:rPr>
          <w:t xml:space="preserve">איור </w:t>
        </w:r>
        <w:r w:rsidR="00871E40" w:rsidRPr="005C79D1">
          <w:rPr>
            <w:rStyle w:val="Hyperlink"/>
            <w:noProof/>
          </w:rPr>
          <w:t>11</w:t>
        </w:r>
        <w:r w:rsidR="00871E40" w:rsidRPr="005C79D1">
          <w:rPr>
            <w:rStyle w:val="Hyperlink"/>
            <w:noProof/>
            <w:rtl/>
          </w:rPr>
          <w:t xml:space="preserve"> – תצוגה של סקטור ביתי בלבד</w:t>
        </w:r>
        <w:r w:rsidR="00871E40">
          <w:rPr>
            <w:noProof/>
            <w:webHidden/>
          </w:rPr>
          <w:tab/>
        </w:r>
        <w:r w:rsidR="00871E40">
          <w:rPr>
            <w:noProof/>
            <w:webHidden/>
          </w:rPr>
          <w:fldChar w:fldCharType="begin"/>
        </w:r>
        <w:r w:rsidR="00871E40">
          <w:rPr>
            <w:noProof/>
            <w:webHidden/>
          </w:rPr>
          <w:instrText xml:space="preserve"> PAGEREF _Toc90816404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749368FD" w14:textId="53AE5B48"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2" w:anchor="_Toc90816405"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 xml:space="preserve"> 12</w:t>
        </w:r>
        <w:r w:rsidR="00871E40" w:rsidRPr="005C79D1">
          <w:rPr>
            <w:rStyle w:val="Hyperlink"/>
            <w:noProof/>
            <w:rtl/>
          </w:rPr>
          <w:t>- השוואה בין סקטורים כאשר הכפתור דולק</w:t>
        </w:r>
        <w:r w:rsidR="00871E40">
          <w:rPr>
            <w:noProof/>
            <w:webHidden/>
          </w:rPr>
          <w:tab/>
        </w:r>
        <w:r w:rsidR="00871E40">
          <w:rPr>
            <w:noProof/>
            <w:webHidden/>
          </w:rPr>
          <w:fldChar w:fldCharType="begin"/>
        </w:r>
        <w:r w:rsidR="00871E40">
          <w:rPr>
            <w:noProof/>
            <w:webHidden/>
          </w:rPr>
          <w:instrText xml:space="preserve"> PAGEREF _Toc90816405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562FBB07" w14:textId="76788BC0"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3" w:anchor="_Toc90816406" w:history="1">
        <w:r w:rsidR="00871E40" w:rsidRPr="005C79D1">
          <w:rPr>
            <w:rStyle w:val="Hyperlink"/>
            <w:noProof/>
            <w:rtl/>
          </w:rPr>
          <w:t xml:space="preserve">איור </w:t>
        </w:r>
        <w:r w:rsidR="00871E40" w:rsidRPr="005C79D1">
          <w:rPr>
            <w:rStyle w:val="Hyperlink"/>
            <w:noProof/>
          </w:rPr>
          <w:t>13</w:t>
        </w:r>
        <w:r w:rsidR="00871E40" w:rsidRPr="005C79D1">
          <w:rPr>
            <w:rStyle w:val="Hyperlink"/>
            <w:noProof/>
            <w:rtl/>
          </w:rPr>
          <w:t xml:space="preserve"> – גרף פיזור המתאר קשר בין ייצור חשמל מאנרגיות מתחדשות לקרינה סולרית</w:t>
        </w:r>
        <w:r w:rsidR="00871E40">
          <w:rPr>
            <w:noProof/>
            <w:webHidden/>
          </w:rPr>
          <w:tab/>
        </w:r>
        <w:r w:rsidR="00871E40">
          <w:rPr>
            <w:noProof/>
            <w:webHidden/>
          </w:rPr>
          <w:fldChar w:fldCharType="begin"/>
        </w:r>
        <w:r w:rsidR="00871E40">
          <w:rPr>
            <w:noProof/>
            <w:webHidden/>
          </w:rPr>
          <w:instrText xml:space="preserve"> PAGEREF _Toc90816406 \h </w:instrText>
        </w:r>
        <w:r w:rsidR="00871E40">
          <w:rPr>
            <w:noProof/>
            <w:webHidden/>
          </w:rPr>
        </w:r>
        <w:r w:rsidR="00871E40">
          <w:rPr>
            <w:noProof/>
            <w:webHidden/>
          </w:rPr>
          <w:fldChar w:fldCharType="separate"/>
        </w:r>
        <w:r w:rsidR="00871E40">
          <w:rPr>
            <w:noProof/>
            <w:webHidden/>
          </w:rPr>
          <w:t>11</w:t>
        </w:r>
        <w:r w:rsidR="00871E40">
          <w:rPr>
            <w:noProof/>
            <w:webHidden/>
          </w:rPr>
          <w:fldChar w:fldCharType="end"/>
        </w:r>
      </w:hyperlink>
    </w:p>
    <w:p w14:paraId="0026E4F9" w14:textId="643AB3E6"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4" w:anchor="_Toc90816407" w:history="1">
        <w:r w:rsidR="00871E40" w:rsidRPr="005C79D1">
          <w:rPr>
            <w:rStyle w:val="Hyperlink"/>
            <w:noProof/>
            <w:rtl/>
          </w:rPr>
          <w:t xml:space="preserve">איור </w:t>
        </w:r>
        <w:r w:rsidR="00871E40" w:rsidRPr="005C79D1">
          <w:rPr>
            <w:rStyle w:val="Hyperlink"/>
            <w:noProof/>
          </w:rPr>
          <w:t>14</w:t>
        </w:r>
        <w:r w:rsidR="00871E40" w:rsidRPr="005C79D1">
          <w:rPr>
            <w:rStyle w:val="Hyperlink"/>
            <w:noProof/>
            <w:rtl/>
          </w:rPr>
          <w:t xml:space="preserve"> – בוקספלוט המתאר את התפלגות ייצור החשמל בחודשי השנה</w:t>
        </w:r>
        <w:r w:rsidR="00871E40">
          <w:rPr>
            <w:noProof/>
            <w:webHidden/>
          </w:rPr>
          <w:tab/>
        </w:r>
        <w:r w:rsidR="00871E40">
          <w:rPr>
            <w:noProof/>
            <w:webHidden/>
          </w:rPr>
          <w:fldChar w:fldCharType="begin"/>
        </w:r>
        <w:r w:rsidR="00871E40">
          <w:rPr>
            <w:noProof/>
            <w:webHidden/>
          </w:rPr>
          <w:instrText xml:space="preserve"> PAGEREF _Toc90816407 \h </w:instrText>
        </w:r>
        <w:r w:rsidR="00871E40">
          <w:rPr>
            <w:noProof/>
            <w:webHidden/>
          </w:rPr>
        </w:r>
        <w:r w:rsidR="00871E40">
          <w:rPr>
            <w:noProof/>
            <w:webHidden/>
          </w:rPr>
          <w:fldChar w:fldCharType="separate"/>
        </w:r>
        <w:r w:rsidR="00871E40">
          <w:rPr>
            <w:noProof/>
            <w:webHidden/>
          </w:rPr>
          <w:t>12</w:t>
        </w:r>
        <w:r w:rsidR="00871E40">
          <w:rPr>
            <w:noProof/>
            <w:webHidden/>
          </w:rPr>
          <w:fldChar w:fldCharType="end"/>
        </w:r>
      </w:hyperlink>
    </w:p>
    <w:p w14:paraId="6F2AC75F" w14:textId="4FE2CAE4"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5" w:anchor="_Toc90816408"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15</w:t>
        </w:r>
        <w:r w:rsidR="00871E40" w:rsidRPr="005C79D1">
          <w:rPr>
            <w:rStyle w:val="Hyperlink"/>
            <w:noProof/>
            <w:rtl/>
          </w:rPr>
          <w:t xml:space="preserve"> – גרף מקבילי המתאר את הקשרים בין נתונים מטאורולוגיים וייצור חשמל מאנרגיות מתחדשות</w:t>
        </w:r>
        <w:r w:rsidR="00871E40">
          <w:rPr>
            <w:noProof/>
            <w:webHidden/>
          </w:rPr>
          <w:tab/>
        </w:r>
        <w:r w:rsidR="00871E40">
          <w:rPr>
            <w:noProof/>
            <w:webHidden/>
          </w:rPr>
          <w:fldChar w:fldCharType="begin"/>
        </w:r>
        <w:r w:rsidR="00871E40">
          <w:rPr>
            <w:noProof/>
            <w:webHidden/>
          </w:rPr>
          <w:instrText xml:space="preserve"> PAGEREF _Toc90816408 \h </w:instrText>
        </w:r>
        <w:r w:rsidR="00871E40">
          <w:rPr>
            <w:noProof/>
            <w:webHidden/>
          </w:rPr>
        </w:r>
        <w:r w:rsidR="00871E40">
          <w:rPr>
            <w:noProof/>
            <w:webHidden/>
          </w:rPr>
          <w:fldChar w:fldCharType="separate"/>
        </w:r>
        <w:r w:rsidR="00871E40">
          <w:rPr>
            <w:noProof/>
            <w:webHidden/>
          </w:rPr>
          <w:t>13</w:t>
        </w:r>
        <w:r w:rsidR="00871E40">
          <w:rPr>
            <w:noProof/>
            <w:webHidden/>
          </w:rPr>
          <w:fldChar w:fldCharType="end"/>
        </w:r>
      </w:hyperlink>
    </w:p>
    <w:p w14:paraId="572F7A14" w14:textId="70F3FE1D"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6" w:anchor="_Toc90816409" w:history="1">
        <w:r w:rsidR="00871E40" w:rsidRPr="005C79D1">
          <w:rPr>
            <w:rStyle w:val="Hyperlink"/>
            <w:noProof/>
            <w:rtl/>
          </w:rPr>
          <w:t>איור 16 – מצב ראשוני של הגרף</w:t>
        </w:r>
        <w:r w:rsidR="00871E40">
          <w:rPr>
            <w:noProof/>
            <w:webHidden/>
          </w:rPr>
          <w:tab/>
        </w:r>
        <w:r w:rsidR="00871E40">
          <w:rPr>
            <w:noProof/>
            <w:webHidden/>
          </w:rPr>
          <w:fldChar w:fldCharType="begin"/>
        </w:r>
        <w:r w:rsidR="00871E40">
          <w:rPr>
            <w:noProof/>
            <w:webHidden/>
          </w:rPr>
          <w:instrText xml:space="preserve"> PAGEREF _Toc90816409 \h </w:instrText>
        </w:r>
        <w:r w:rsidR="00871E40">
          <w:rPr>
            <w:noProof/>
            <w:webHidden/>
          </w:rPr>
        </w:r>
        <w:r w:rsidR="00871E40">
          <w:rPr>
            <w:noProof/>
            <w:webHidden/>
          </w:rPr>
          <w:fldChar w:fldCharType="separate"/>
        </w:r>
        <w:r w:rsidR="00871E40">
          <w:rPr>
            <w:noProof/>
            <w:webHidden/>
          </w:rPr>
          <w:t>14</w:t>
        </w:r>
        <w:r w:rsidR="00871E40">
          <w:rPr>
            <w:noProof/>
            <w:webHidden/>
          </w:rPr>
          <w:fldChar w:fldCharType="end"/>
        </w:r>
      </w:hyperlink>
    </w:p>
    <w:p w14:paraId="536B2F26" w14:textId="414150ED"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7" w:anchor="_Toc90816410" w:history="1">
        <w:r w:rsidR="00871E40" w:rsidRPr="005C79D1">
          <w:rPr>
            <w:rStyle w:val="Hyperlink"/>
            <w:noProof/>
            <w:rtl/>
          </w:rPr>
          <w:t>איור 18 – ניתן הצגה של אזורים נבחרים והדגשה של אזור מסוים</w:t>
        </w:r>
        <w:r w:rsidR="00871E40">
          <w:rPr>
            <w:noProof/>
            <w:webHidden/>
          </w:rPr>
          <w:tab/>
        </w:r>
        <w:r w:rsidR="00871E40">
          <w:rPr>
            <w:noProof/>
            <w:webHidden/>
          </w:rPr>
          <w:fldChar w:fldCharType="begin"/>
        </w:r>
        <w:r w:rsidR="00871E40">
          <w:rPr>
            <w:noProof/>
            <w:webHidden/>
          </w:rPr>
          <w:instrText xml:space="preserve"> PAGEREF _Toc90816410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51FCB57F" w14:textId="2F4528A1" w:rsidR="00871E40" w:rsidRDefault="00CF6B8D" w:rsidP="00871E40">
      <w:pPr>
        <w:pStyle w:val="TableofFigures"/>
        <w:tabs>
          <w:tab w:val="right" w:leader="dot" w:pos="9350"/>
        </w:tabs>
        <w:bidi/>
        <w:rPr>
          <w:rFonts w:asciiTheme="minorHAnsi" w:eastAsiaTheme="minorEastAsia" w:hAnsiTheme="minorHAnsi" w:cstheme="minorBidi"/>
          <w:noProof/>
          <w:lang w:val="en-IL"/>
        </w:rPr>
      </w:pPr>
      <w:hyperlink r:id="rId28" w:anchor="_Toc90816411" w:history="1">
        <w:r w:rsidR="00871E40" w:rsidRPr="005C79D1">
          <w:rPr>
            <w:rStyle w:val="Hyperlink"/>
            <w:noProof/>
            <w:rtl/>
          </w:rPr>
          <w:t>איור 17 – עמידה על נקודה מאפשרת לתחקר אותה</w:t>
        </w:r>
        <w:r w:rsidR="00871E40">
          <w:rPr>
            <w:noProof/>
            <w:webHidden/>
          </w:rPr>
          <w:tab/>
        </w:r>
        <w:r w:rsidR="00871E40">
          <w:rPr>
            <w:noProof/>
            <w:webHidden/>
          </w:rPr>
          <w:fldChar w:fldCharType="begin"/>
        </w:r>
        <w:r w:rsidR="00871E40">
          <w:rPr>
            <w:noProof/>
            <w:webHidden/>
          </w:rPr>
          <w:instrText xml:space="preserve"> PAGEREF _Toc90816411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31BEB22B" w14:textId="66CBAA2B" w:rsidR="00EB7D8F" w:rsidRDefault="00871E40" w:rsidP="00EB7D8F">
      <w:pPr>
        <w:bidi/>
        <w:rPr>
          <w:rtl/>
        </w:rPr>
      </w:pPr>
      <w:r>
        <w:rPr>
          <w:rtl/>
        </w:rPr>
        <w:fldChar w:fldCharType="end"/>
      </w:r>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lastRenderedPageBreak/>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816265"/>
      <w:r>
        <w:rPr>
          <w:rtl/>
        </w:rPr>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CF6B8D">
      <w:pPr>
        <w:bidi/>
      </w:pPr>
      <w:hyperlink r:id="rId29">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0816266"/>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0816267"/>
      <w:r>
        <w:rPr>
          <w:rFonts w:hint="cs"/>
          <w:rtl/>
        </w:rPr>
        <w:lastRenderedPageBreak/>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4928" behindDoc="0" locked="0" layoutInCell="1" allowOverlap="1" wp14:anchorId="054B6306" wp14:editId="4090BF29">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bookmarkStart w:id="5"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bookmarkEnd w:id="5"/>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4928;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31"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6" w:name="_Toc90736818"/>
                        <w:bookmarkStart w:id="7"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6"/>
                        <w:bookmarkEnd w:id="7"/>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8" w:name="_heading=h.3znysh7" w:colFirst="0" w:colLast="0"/>
      <w:bookmarkEnd w:id="8"/>
    </w:p>
    <w:p w14:paraId="23AE83C6" w14:textId="2A8FE5BB" w:rsidR="00B57807" w:rsidRDefault="0044606D" w:rsidP="0093716C">
      <w:pPr>
        <w:bidi/>
      </w:pPr>
      <w:r>
        <w:rPr>
          <w:rtl/>
        </w:rPr>
        <w:t xml:space="preserve">בגרף </w:t>
      </w:r>
      <w:r w:rsidR="0093716C">
        <w:rPr>
          <w:rFonts w:hint="cs"/>
          <w:rtl/>
        </w:rPr>
        <w:t>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r w:rsidR="0093716C">
        <w:rPr>
          <w:rFonts w:hint="cs"/>
          <w:rtl/>
        </w:rPr>
        <w:t xml:space="preserve"> </w:t>
      </w:r>
      <w:r>
        <w:rPr>
          <w:rtl/>
        </w:rPr>
        <w:t>כל מקור חשמל מסומן בצבע אחר .</w:t>
      </w:r>
    </w:p>
    <w:p w14:paraId="2E9B3AA1" w14:textId="3BAF6C24" w:rsidR="00FC4E20" w:rsidRDefault="0044606D" w:rsidP="00FC4E20">
      <w:pPr>
        <w:bidi/>
        <w:rPr>
          <w:rtl/>
        </w:rPr>
      </w:pPr>
      <w:r>
        <w:rPr>
          <w:rtl/>
        </w:rPr>
        <w:t>בציר האנכי אין יחידות</w:t>
      </w:r>
      <w:r w:rsidR="0093716C">
        <w:rPr>
          <w:rFonts w:hint="cs"/>
          <w:rtl/>
        </w:rPr>
        <w:t>,</w:t>
      </w:r>
      <w:r w:rsidR="0093716C">
        <w:rPr>
          <w:rtl/>
        </w:rPr>
        <w:t xml:space="preserve"> </w:t>
      </w:r>
      <w:r>
        <w:rPr>
          <w:rtl/>
        </w:rPr>
        <w:t xml:space="preserve">הסיבה לכך היא כי יש בשנה 8,760 שעות, ולא ניתן לרשום את כולם כל ציר האיקס. בנוסף,  יש קפיצות רבות בגרף, מה שמראה על כך </w:t>
      </w:r>
      <w:r w:rsidR="00176588">
        <w:rPr>
          <w:rFonts w:hint="cs"/>
          <w:rtl/>
        </w:rPr>
        <w:t>ש</w:t>
      </w:r>
      <w:r>
        <w:rPr>
          <w:rtl/>
        </w:rPr>
        <w:t xml:space="preserve">ניסו "לדחוס" את כלל המידע לגרף יחיד. הבחירה בסידור הגרף בסדר יורד לפי שעות ייצור גם </w:t>
      </w:r>
      <w:r w:rsidR="00176588">
        <w:rPr>
          <w:rFonts w:hint="cs"/>
          <w:rtl/>
        </w:rPr>
        <w:t xml:space="preserve">היא </w:t>
      </w:r>
      <w:r>
        <w:rPr>
          <w:rtl/>
        </w:rPr>
        <w:t>אינה ברור</w:t>
      </w:r>
      <w:r w:rsidR="00176588">
        <w:rPr>
          <w:rFonts w:hint="cs"/>
          <w:rtl/>
        </w:rPr>
        <w:t>ה</w:t>
      </w:r>
      <w:r>
        <w:rPr>
          <w:rtl/>
        </w:rPr>
        <w:t xml:space="preserve"> לנו כל כך, </w:t>
      </w:r>
      <w:r w:rsidR="00176588">
        <w:rPr>
          <w:rFonts w:hint="cs"/>
          <w:rtl/>
        </w:rPr>
        <w:t>לדעתנו</w:t>
      </w:r>
      <w:r>
        <w:rPr>
          <w:rtl/>
        </w:rPr>
        <w:t xml:space="preserve"> היא הגיעה ממניעים אסתטיים בלבד</w:t>
      </w:r>
      <w:r w:rsidR="00FC4E20">
        <w:rPr>
          <w:rFonts w:hint="cs"/>
          <w:rtl/>
        </w:rPr>
        <w:t xml:space="preserve">, או על מנת </w:t>
      </w:r>
      <w:r w:rsidR="00176588">
        <w:rPr>
          <w:rFonts w:hint="cs"/>
          <w:rtl/>
        </w:rPr>
        <w:t xml:space="preserve">להדגיש </w:t>
      </w:r>
      <w:r w:rsidR="00FC4E20">
        <w:rPr>
          <w:rFonts w:hint="cs"/>
          <w:rtl/>
        </w:rPr>
        <w:t>כי רוב החשמל בישראל מיוצר מגז טבעי ופחם.</w:t>
      </w:r>
    </w:p>
    <w:p w14:paraId="0F530883" w14:textId="59635542" w:rsidR="008D327C" w:rsidRDefault="008D327C" w:rsidP="008D327C">
      <w:pPr>
        <w:bidi/>
        <w:rPr>
          <w:rtl/>
        </w:rPr>
      </w:pPr>
      <w:r>
        <w:rPr>
          <w:rFonts w:hint="cs"/>
          <w:rtl/>
        </w:rPr>
        <w:t>סידור על פי סדר יורד של ייצור חשמל ולא על פי סדר כרונולוגי, יחד עם הבחירה להראות את השעות על גרף במקום להפריד</w:t>
      </w:r>
      <w:r w:rsidR="00176588">
        <w:rPr>
          <w:rFonts w:hint="cs"/>
          <w:rtl/>
        </w:rPr>
        <w:t>ן להצגה אחרת</w:t>
      </w:r>
      <w:r>
        <w:rPr>
          <w:rFonts w:hint="cs"/>
          <w:rtl/>
        </w:rPr>
        <w:t>,</w:t>
      </w:r>
      <w:r w:rsidR="00176588">
        <w:rPr>
          <w:rFonts w:hint="cs"/>
          <w:rtl/>
        </w:rPr>
        <w:t xml:space="preserve"> </w:t>
      </w:r>
      <w:r w:rsidR="007B56EC">
        <w:rPr>
          <w:rFonts w:hint="cs"/>
          <w:rtl/>
        </w:rPr>
        <w:t>יוצרות מצב שהגרף</w:t>
      </w:r>
      <w:r>
        <w:rPr>
          <w:rFonts w:hint="cs"/>
          <w:rtl/>
        </w:rPr>
        <w:t xml:space="preserve"> אינו </w:t>
      </w:r>
      <w:r w:rsidR="00A37CE6">
        <w:rPr>
          <w:rFonts w:hint="cs"/>
          <w:rtl/>
        </w:rPr>
        <w:t>ברור</w:t>
      </w:r>
      <w:r>
        <w:rPr>
          <w:rFonts w:hint="cs"/>
          <w:rtl/>
        </w:rPr>
        <w:t xml:space="preserve"> מספיק לדעתנו.</w:t>
      </w:r>
    </w:p>
    <w:p w14:paraId="42DD4F34" w14:textId="0783E3C3"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על מגמות במהלך השנה</w:t>
      </w:r>
      <w:r w:rsidR="007B56EC">
        <w:rPr>
          <w:rFonts w:hint="cs"/>
          <w:rtl/>
        </w:rPr>
        <w:t xml:space="preserve"> או במהלך היום</w:t>
      </w:r>
      <w:r>
        <w:rPr>
          <w:rFonts w:hint="cs"/>
          <w:rtl/>
        </w:rPr>
        <w:t xml:space="preserve">,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xml:space="preserve">, לא מאפשר </w:t>
      </w:r>
      <w:r w:rsidR="007B56EC">
        <w:rPr>
          <w:rFonts w:hint="cs"/>
          <w:rtl/>
        </w:rPr>
        <w:t>זאת</w:t>
      </w:r>
      <w:r w:rsidR="000C0665">
        <w:rPr>
          <w:rFonts w:hint="cs"/>
          <w:rtl/>
        </w:rPr>
        <w:t>.</w:t>
      </w:r>
      <w:r w:rsidR="00454D3F">
        <w:rPr>
          <w:rFonts w:hint="cs"/>
          <w:rtl/>
        </w:rPr>
        <w:t xml:space="preserve"> </w:t>
      </w:r>
    </w:p>
    <w:p w14:paraId="169A5871" w14:textId="66F6E31A" w:rsidR="000C0665" w:rsidRDefault="000C0665" w:rsidP="006C71E5">
      <w:pPr>
        <w:pStyle w:val="Heading2"/>
        <w:bidi/>
        <w:rPr>
          <w:rtl/>
        </w:rPr>
      </w:pPr>
      <w:bookmarkStart w:id="9" w:name="_Toc90816268"/>
      <w:r>
        <w:rPr>
          <w:rFonts w:hint="cs"/>
          <w:rtl/>
        </w:rPr>
        <w:lastRenderedPageBreak/>
        <w:t xml:space="preserve">צריכה לפי סקטורים (במונחי </w:t>
      </w:r>
      <w:proofErr w:type="spellStart"/>
      <w:r>
        <w:rPr>
          <w:lang w:val="en-US"/>
        </w:rPr>
        <w:t>TWh</w:t>
      </w:r>
      <w:proofErr w:type="spellEnd"/>
      <w:r>
        <w:rPr>
          <w:rFonts w:hint="cs"/>
          <w:rtl/>
        </w:rPr>
        <w:t>)</w:t>
      </w:r>
      <w:bookmarkEnd w:id="9"/>
    </w:p>
    <w:p w14:paraId="60502C29" w14:textId="7E400E4A" w:rsidR="00B57807" w:rsidRDefault="00271251">
      <w:pPr>
        <w:bidi/>
      </w:pPr>
      <w:r>
        <w:rPr>
          <w:noProof/>
          <w:rtl/>
          <w:lang w:val="he-IL"/>
        </w:rPr>
        <mc:AlternateContent>
          <mc:Choice Requires="wpg">
            <w:drawing>
              <wp:anchor distT="0" distB="0" distL="114300" distR="114300" simplePos="0" relativeHeight="251648000" behindDoc="0" locked="0" layoutInCell="1" allowOverlap="1" wp14:anchorId="7A712105" wp14:editId="0C02693B">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32"/>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76E90755" w:rsidR="00271251" w:rsidRPr="006F3708" w:rsidRDefault="00271251" w:rsidP="00271251">
                              <w:pPr>
                                <w:pStyle w:val="Caption"/>
                                <w:bidi/>
                                <w:jc w:val="center"/>
                                <w:rPr>
                                  <w:noProof/>
                                </w:rPr>
                              </w:pPr>
                              <w:bookmarkStart w:id="10" w:name="_Toc90736819"/>
                              <w:bookmarkStart w:id="11" w:name="_Toc90816395"/>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2</w:t>
                              </w:r>
                              <w:r w:rsidR="00CF6B8D">
                                <w:rPr>
                                  <w:noProof/>
                                </w:rPr>
                                <w:fldChar w:fldCharType="end"/>
                              </w:r>
                              <w:r>
                                <w:rPr>
                                  <w:rFonts w:hint="cs"/>
                                  <w:rtl/>
                                </w:rPr>
                                <w:t xml:space="preserve"> </w:t>
                              </w:r>
                              <w:r>
                                <w:rPr>
                                  <w:rtl/>
                                </w:rPr>
                                <w:t>–</w:t>
                              </w:r>
                              <w:r>
                                <w:rPr>
                                  <w:rFonts w:hint="cs"/>
                                  <w:rtl/>
                                </w:rPr>
                                <w:t xml:space="preserve"> ייצור חשמל לפי סקטורים</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48000;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3"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76E90755" w:rsidR="00271251" w:rsidRPr="006F3708" w:rsidRDefault="00271251" w:rsidP="00271251">
                        <w:pPr>
                          <w:pStyle w:val="Caption"/>
                          <w:bidi/>
                          <w:jc w:val="center"/>
                          <w:rPr>
                            <w:noProof/>
                          </w:rPr>
                        </w:pPr>
                        <w:bookmarkStart w:id="12" w:name="_Toc90736819"/>
                        <w:bookmarkStart w:id="13" w:name="_Toc90816395"/>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2</w:t>
                        </w:r>
                        <w:r w:rsidR="00CF6B8D">
                          <w:rPr>
                            <w:noProof/>
                          </w:rPr>
                          <w:fldChar w:fldCharType="end"/>
                        </w:r>
                        <w:r>
                          <w:rPr>
                            <w:rFonts w:hint="cs"/>
                            <w:rtl/>
                          </w:rPr>
                          <w:t xml:space="preserve"> </w:t>
                        </w:r>
                        <w:r>
                          <w:rPr>
                            <w:rtl/>
                          </w:rPr>
                          <w:t>–</w:t>
                        </w:r>
                        <w:r>
                          <w:rPr>
                            <w:rFonts w:hint="cs"/>
                            <w:rtl/>
                          </w:rPr>
                          <w:t xml:space="preserve"> ייצור חשמל לפי סקטורים</w:t>
                        </w:r>
                        <w:bookmarkEnd w:id="12"/>
                        <w:bookmarkEnd w:id="13"/>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F09D51D" w14:textId="77777777" w:rsidR="00A37CE6"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w:t>
      </w:r>
    </w:p>
    <w:p w14:paraId="58F529A5" w14:textId="2B7CD526" w:rsidR="000C0665" w:rsidRDefault="000C0665" w:rsidP="00A37CE6">
      <w:pPr>
        <w:bidi/>
        <w:rPr>
          <w:rtl/>
        </w:rPr>
      </w:pPr>
      <w:r>
        <w:rPr>
          <w:rFonts w:hint="cs"/>
          <w:rtl/>
        </w:rPr>
        <w:t xml:space="preserve">בגרף העוגה השמאלי </w:t>
      </w:r>
      <w:r w:rsidR="00CD2C5B">
        <w:rPr>
          <w:rFonts w:hint="cs"/>
          <w:rtl/>
        </w:rPr>
        <w:t xml:space="preserve">ניתן לראות הייצור הכללי של חברת החשמל ואת ההתפלגות שחברת החשמל מספקת לסקטורים </w:t>
      </w:r>
      <w:r w:rsidR="000A255F">
        <w:rPr>
          <w:rFonts w:hint="cs"/>
          <w:rtl/>
        </w:rPr>
        <w:t>ה</w:t>
      </w:r>
      <w:r w:rsidR="00CD2C5B">
        <w:rPr>
          <w:rFonts w:hint="cs"/>
          <w:rtl/>
        </w:rPr>
        <w:t>שונים.</w:t>
      </w:r>
    </w:p>
    <w:p w14:paraId="55F5EF15" w14:textId="4348A612" w:rsidR="000C0665" w:rsidRDefault="000C0665" w:rsidP="000C0665">
      <w:pPr>
        <w:bidi/>
        <w:rPr>
          <w:rtl/>
        </w:rPr>
      </w:pPr>
      <w:r>
        <w:rPr>
          <w:rFonts w:hint="cs"/>
          <w:rtl/>
        </w:rPr>
        <w:t>יש בעייתיות בייצוג הזה, מכיוון שהגר</w:t>
      </w:r>
      <w:r w:rsidR="00CD2C5B">
        <w:rPr>
          <w:rFonts w:hint="cs"/>
          <w:rtl/>
        </w:rPr>
        <w:t>פים</w:t>
      </w:r>
      <w:r>
        <w:rPr>
          <w:rFonts w:hint="cs"/>
          <w:rtl/>
        </w:rPr>
        <w:t xml:space="preserve"> מתאר</w:t>
      </w:r>
      <w:r w:rsidR="000A255F">
        <w:rPr>
          <w:rFonts w:hint="cs"/>
          <w:rtl/>
        </w:rPr>
        <w:t>ים</w:t>
      </w:r>
      <w:r>
        <w:rPr>
          <w:rFonts w:hint="cs"/>
          <w:rtl/>
        </w:rPr>
        <w:t xml:space="preserve"> הרכב, אבל במקום </w:t>
      </w:r>
      <w:r w:rsidR="000A255F">
        <w:rPr>
          <w:rFonts w:hint="cs"/>
          <w:rtl/>
        </w:rPr>
        <w:t xml:space="preserve">לציין </w:t>
      </w:r>
      <w:r>
        <w:rPr>
          <w:rFonts w:hint="cs"/>
          <w:rtl/>
        </w:rPr>
        <w:t xml:space="preserve">אחוזים, </w:t>
      </w:r>
      <w:r w:rsidR="000A255F">
        <w:rPr>
          <w:rFonts w:hint="cs"/>
          <w:rtl/>
        </w:rPr>
        <w:t>צוינה</w:t>
      </w:r>
      <w:r>
        <w:rPr>
          <w:rFonts w:hint="cs"/>
          <w:rtl/>
        </w:rPr>
        <w:t xml:space="preserve"> הצריכה במספרים אבסולוטיים עבור אותו הסקטור. בנוסף, בגרף העמודות מתוארות כמה שנים ובתרשי</w:t>
      </w:r>
      <w:r w:rsidR="00CD2C5B">
        <w:rPr>
          <w:rFonts w:hint="cs"/>
          <w:rtl/>
        </w:rPr>
        <w:t>מי</w:t>
      </w:r>
      <w:r>
        <w:rPr>
          <w:rFonts w:hint="cs"/>
          <w:rtl/>
        </w:rPr>
        <w:t xml:space="preserve"> העוגה לא ברור כל כך האם הכוונה לממוצע </w:t>
      </w:r>
      <w:r w:rsidR="00737282">
        <w:rPr>
          <w:rFonts w:hint="cs"/>
          <w:rtl/>
        </w:rPr>
        <w:t xml:space="preserve">רב שנתי </w:t>
      </w:r>
      <w:r>
        <w:rPr>
          <w:rFonts w:hint="cs"/>
          <w:rtl/>
        </w:rPr>
        <w:t>או</w:t>
      </w:r>
      <w:r w:rsidR="00737282">
        <w:rPr>
          <w:rFonts w:hint="cs"/>
          <w:rtl/>
        </w:rPr>
        <w:t xml:space="preserve"> הצגה</w:t>
      </w:r>
      <w:r>
        <w:rPr>
          <w:rFonts w:hint="cs"/>
          <w:rtl/>
        </w:rPr>
        <w:t xml:space="preserve"> </w:t>
      </w:r>
      <w:r w:rsidR="00737282">
        <w:rPr>
          <w:rFonts w:hint="cs"/>
          <w:rtl/>
        </w:rPr>
        <w:t xml:space="preserve"> של </w:t>
      </w:r>
      <w:r>
        <w:rPr>
          <w:rFonts w:hint="cs"/>
          <w:rtl/>
        </w:rPr>
        <w:t>שנה ספציפית</w:t>
      </w:r>
      <w:r w:rsidR="00D02CE6">
        <w:rPr>
          <w:rFonts w:hint="cs"/>
          <w:rtl/>
        </w:rPr>
        <w:t>. היה אפשר להתגבר בקלות על הבעיה על ידי ציון שנה מייצגת או ציון שמדובר בממוצע</w:t>
      </w:r>
      <w:r w:rsidR="00737282">
        <w:rPr>
          <w:rFonts w:hint="cs"/>
          <w:rtl/>
        </w:rPr>
        <w:t xml:space="preserve"> </w:t>
      </w:r>
      <w:r w:rsidR="00737282">
        <w:rPr>
          <w:rtl/>
        </w:rPr>
        <w:t>–</w:t>
      </w:r>
      <w:r w:rsidR="00737282">
        <w:rPr>
          <w:rFonts w:hint="cs"/>
          <w:rtl/>
        </w:rPr>
        <w:t xml:space="preserve"> בפועל מוצגת שנת 2020 אבל זה דורש השוואה שדורשת התעמקות בגרף</w:t>
      </w:r>
      <w:r w:rsidR="00D02CE6">
        <w:rPr>
          <w:rFonts w:hint="cs"/>
          <w:rtl/>
        </w:rPr>
        <w:t>.</w:t>
      </w:r>
    </w:p>
    <w:p w14:paraId="126D620C" w14:textId="3697DFE8" w:rsidR="00CD2C5B" w:rsidDel="00CD2C5B" w:rsidRDefault="0044606D" w:rsidP="00CD2C5B">
      <w:pPr>
        <w:bidi/>
        <w:rPr>
          <w:del w:id="14" w:author="tal cordova" w:date="2021-12-19T10:40:00Z"/>
          <w:rtl/>
        </w:rPr>
      </w:pPr>
      <w:r>
        <w:rPr>
          <w:rtl/>
        </w:rPr>
        <w:t xml:space="preserve">בגרף </w:t>
      </w:r>
      <w:r w:rsidR="00CD2C5B">
        <w:rPr>
          <w:rFonts w:hint="cs"/>
          <w:rtl/>
        </w:rPr>
        <w:t>העמודות</w:t>
      </w:r>
      <w:r w:rsidR="00CD2C5B">
        <w:rPr>
          <w:rtl/>
        </w:rPr>
        <w:t xml:space="preserve"> </w:t>
      </w:r>
      <w:r w:rsidR="00737282">
        <w:rPr>
          <w:rFonts w:hint="cs"/>
          <w:rtl/>
        </w:rPr>
        <w:t xml:space="preserve">מוצגות </w:t>
      </w:r>
      <w:r>
        <w:rPr>
          <w:rtl/>
        </w:rPr>
        <w:t>התפלגו</w:t>
      </w:r>
      <w:r w:rsidR="00737282">
        <w:rPr>
          <w:rFonts w:hint="cs"/>
          <w:rtl/>
        </w:rPr>
        <w:t>יו</w:t>
      </w:r>
      <w:r>
        <w:rPr>
          <w:rtl/>
        </w:rPr>
        <w:t>ת</w:t>
      </w:r>
      <w:r w:rsidR="00737282">
        <w:rPr>
          <w:rFonts w:hint="cs"/>
          <w:rtl/>
        </w:rPr>
        <w:t xml:space="preserve"> הצריכה של</w:t>
      </w:r>
      <w:r>
        <w:rPr>
          <w:rtl/>
        </w:rPr>
        <w:t xml:space="preserve"> סקטורים</w:t>
      </w:r>
      <w:r w:rsidR="00737282">
        <w:rPr>
          <w:rFonts w:hint="cs"/>
          <w:rtl/>
        </w:rPr>
        <w:t xml:space="preserve"> שונים</w:t>
      </w:r>
      <w:r>
        <w:rPr>
          <w:rtl/>
        </w:rPr>
        <w:t xml:space="preserve"> </w:t>
      </w:r>
      <w:r w:rsidR="00737282">
        <w:rPr>
          <w:rFonts w:hint="cs"/>
          <w:rtl/>
        </w:rPr>
        <w:t>מתוך</w:t>
      </w:r>
      <w:r>
        <w:rPr>
          <w:rtl/>
        </w:rPr>
        <w:t xml:space="preserve"> ייצור החשמל הכללי (יצרנים פרטיים וחברת החשמל)</w:t>
      </w:r>
      <w:r w:rsidR="00CD2C5B">
        <w:rPr>
          <w:rFonts w:hint="cs"/>
          <w:rtl/>
        </w:rPr>
        <w:t xml:space="preserve">, </w:t>
      </w:r>
      <w:r w:rsidR="00737282">
        <w:rPr>
          <w:rFonts w:hint="cs"/>
          <w:rtl/>
        </w:rPr>
        <w:t>ההתפלגויות מוצגות בחיתוך שנתי</w:t>
      </w:r>
      <w:r w:rsidR="00CD2C5B">
        <w:rPr>
          <w:rFonts w:hint="cs"/>
          <w:rtl/>
        </w:rPr>
        <w:t>.</w:t>
      </w:r>
      <w:r w:rsidR="00D02CE6">
        <w:rPr>
          <w:rFonts w:hint="cs"/>
        </w:rPr>
        <w:t xml:space="preserve"> </w:t>
      </w:r>
      <w:r w:rsidR="00737282">
        <w:rPr>
          <w:rFonts w:hint="cs"/>
          <w:rtl/>
        </w:rPr>
        <w:t>הבעיה העיקרית בעינינו היא ש</w:t>
      </w:r>
      <w:r w:rsidR="006C71E5">
        <w:rPr>
          <w:rFonts w:hint="cs"/>
          <w:rtl/>
        </w:rPr>
        <w:t xml:space="preserve">קשה לראות </w:t>
      </w:r>
      <w:r w:rsidR="00737282">
        <w:rPr>
          <w:rFonts w:hint="cs"/>
          <w:rtl/>
        </w:rPr>
        <w:t>בגרף</w:t>
      </w:r>
      <w:r w:rsidR="006C71E5">
        <w:rPr>
          <w:rFonts w:hint="cs"/>
          <w:rtl/>
        </w:rPr>
        <w:t xml:space="preserve"> מגמה </w:t>
      </w:r>
      <w:r w:rsidR="006C71E5">
        <w:rPr>
          <w:rtl/>
        </w:rPr>
        <w:t>–</w:t>
      </w:r>
      <w:r w:rsidR="006C71E5">
        <w:rPr>
          <w:rFonts w:hint="cs"/>
          <w:rtl/>
        </w:rPr>
        <w:t xml:space="preserve"> האם הסקטורים מתייעלים? אילו סקטורים צורכים נתח גבוה יותר? </w:t>
      </w:r>
      <w:r w:rsidR="00737282">
        <w:rPr>
          <w:rFonts w:hint="cs"/>
          <w:rtl/>
        </w:rPr>
        <w:t>ו</w:t>
      </w:r>
      <w:r w:rsidR="006C71E5">
        <w:rPr>
          <w:rFonts w:hint="cs"/>
          <w:rtl/>
        </w:rPr>
        <w:t>אילו פחות? אלו שאלות שהיינו רוצים תשובה אליהן</w:t>
      </w:r>
      <w:r w:rsidR="00B1565E">
        <w:rPr>
          <w:rFonts w:hint="cs"/>
          <w:rtl/>
        </w:rPr>
        <w:t>.</w:t>
      </w:r>
      <w:r w:rsidR="006C71E5">
        <w:rPr>
          <w:rFonts w:hint="cs"/>
          <w:rtl/>
        </w:rPr>
        <w:t xml:space="preserve"> במהלך העבודה </w:t>
      </w:r>
      <w:r w:rsidR="00F7127E">
        <w:rPr>
          <w:rFonts w:hint="cs"/>
          <w:rtl/>
        </w:rPr>
        <w:t>ננסה להציג חלופה מוצלחת יותר</w:t>
      </w:r>
      <w:r w:rsidR="006C71E5">
        <w:rPr>
          <w:rFonts w:hint="cs"/>
          <w:rtl/>
        </w:rPr>
        <w:t>.</w:t>
      </w:r>
      <w:ins w:id="15" w:author="איתי  קויפמן" w:date="2021-12-21T09:09:00Z">
        <w:r w:rsidR="00F7127E">
          <w:rPr>
            <w:rFonts w:hint="cs"/>
            <w:rtl/>
          </w:rPr>
          <w:t xml:space="preserve"> </w:t>
        </w:r>
      </w:ins>
    </w:p>
    <w:p w14:paraId="16169602" w14:textId="2E5D6EEC" w:rsidR="00CD2C5B" w:rsidRDefault="00CD2C5B" w:rsidP="00CD2C5B">
      <w:pPr>
        <w:bidi/>
        <w:rPr>
          <w:rtl/>
        </w:rPr>
      </w:pPr>
      <w:r>
        <w:rPr>
          <w:rFonts w:hint="cs"/>
          <w:rtl/>
        </w:rPr>
        <w:t>בעיה נוספת היא הצבעים</w:t>
      </w:r>
      <w:r w:rsidR="00F7127E">
        <w:rPr>
          <w:rFonts w:hint="cs"/>
          <w:rtl/>
        </w:rPr>
        <w:t xml:space="preserve">,  </w:t>
      </w:r>
      <w:r>
        <w:rPr>
          <w:rFonts w:hint="cs"/>
          <w:rtl/>
        </w:rPr>
        <w:t xml:space="preserve">יש שלושה גוונים שונים של סגול עבור שלושה סקטורים שונים, היה ניתן לבחור צבעים שונים על מנת להקל על </w:t>
      </w:r>
      <w:r w:rsidR="00D02CE6">
        <w:rPr>
          <w:rFonts w:hint="cs"/>
          <w:rtl/>
        </w:rPr>
        <w:t>הקוראים.</w:t>
      </w:r>
    </w:p>
    <w:p w14:paraId="35D15FB3" w14:textId="7777C79B" w:rsidR="00D02CE6" w:rsidRDefault="00D02CE6" w:rsidP="00D02CE6">
      <w:pPr>
        <w:pStyle w:val="Heading2"/>
        <w:bidi/>
      </w:pPr>
      <w:bookmarkStart w:id="16" w:name="_Toc90816269"/>
      <w:r>
        <w:rPr>
          <w:rFonts w:hint="cs"/>
          <w:rtl/>
        </w:rPr>
        <w:lastRenderedPageBreak/>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2096" behindDoc="0" locked="0" layoutInCell="1" allowOverlap="1" wp14:anchorId="06988C1B" wp14:editId="538BAE09">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4">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787472EB" w:rsidR="00217B40" w:rsidRDefault="00217B40" w:rsidP="00217B40">
                              <w:pPr>
                                <w:pStyle w:val="Caption"/>
                                <w:bidi/>
                                <w:jc w:val="center"/>
                              </w:pPr>
                              <w:bookmarkStart w:id="17" w:name="_Toc90736820"/>
                              <w:bookmarkStart w:id="18"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7"/>
                              <w:bookmarkEnd w:id="1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2096;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5"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787472EB" w:rsidR="00217B40" w:rsidRDefault="00217B40" w:rsidP="00217B40">
                        <w:pPr>
                          <w:pStyle w:val="Caption"/>
                          <w:bidi/>
                          <w:jc w:val="center"/>
                        </w:pPr>
                        <w:bookmarkStart w:id="19" w:name="_Toc90736820"/>
                        <w:bookmarkStart w:id="20"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9"/>
                        <w:bookmarkEnd w:id="20"/>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6"/>
    </w:p>
    <w:p w14:paraId="162CE46D" w14:textId="51DC1FF1" w:rsidR="00B57807" w:rsidRDefault="0044606D">
      <w:pPr>
        <w:bidi/>
      </w:pPr>
      <w:r>
        <w:rPr>
          <w:rtl/>
        </w:rPr>
        <w:t>בגרף זה</w:t>
      </w:r>
      <w:r w:rsidR="00C503F9">
        <w:rPr>
          <w:rFonts w:hint="cs"/>
          <w:rtl/>
        </w:rPr>
        <w:t xml:space="preserve"> מוצג</w:t>
      </w:r>
      <w:r>
        <w:rPr>
          <w:rtl/>
        </w:rPr>
        <w:t xml:space="preserve"> תמהיל הדלקים בייצור חשמל לאורך השנים. כל סוג דלק מסומן בצבע אחר, וניתן לראות הספק אבסולוטי וגם אחוז ייצור מייצור החשמל הכולל.</w:t>
      </w:r>
    </w:p>
    <w:p w14:paraId="0A8FD03F" w14:textId="5BADD374" w:rsidR="00EC55B7" w:rsidRDefault="0044606D" w:rsidP="00EC55B7">
      <w:pPr>
        <w:bidi/>
        <w:rPr>
          <w:rtl/>
        </w:rPr>
      </w:pPr>
      <w:r>
        <w:rPr>
          <w:rtl/>
        </w:rPr>
        <w:t>בחירה בגרף עמודות מוערם (</w:t>
      </w:r>
      <w:r>
        <w:t>stacked</w:t>
      </w:r>
      <w:r>
        <w:rPr>
          <w:rtl/>
        </w:rPr>
        <w:t>) נראית</w:t>
      </w:r>
      <w:r w:rsidR="00C503F9">
        <w:rPr>
          <w:rFonts w:hint="cs"/>
          <w:rtl/>
        </w:rPr>
        <w:t xml:space="preserve"> בעיננו</w:t>
      </w:r>
      <w:r>
        <w:rPr>
          <w:rtl/>
        </w:rPr>
        <w:t xml:space="preserve"> כמו הבחירה הנכונה</w:t>
      </w:r>
      <w:r w:rsidR="00D051A1">
        <w:rPr>
          <w:rFonts w:hint="cs"/>
          <w:rtl/>
        </w:rPr>
        <w:t xml:space="preserve">, </w:t>
      </w:r>
      <w:r w:rsidR="00A37CE6">
        <w:rPr>
          <w:rFonts w:hint="cs"/>
          <w:rtl/>
        </w:rPr>
        <w:t xml:space="preserve"> מכיוון ש</w:t>
      </w:r>
      <w:r w:rsidR="00D051A1">
        <w:rPr>
          <w:rFonts w:hint="cs"/>
          <w:rtl/>
        </w:rPr>
        <w:t xml:space="preserve">כך ניתן לראות בבירור את הרכב החשמל בכל שנה. בניגוד לגרף הראשון שהראינו, </w:t>
      </w:r>
      <w:r w:rsidR="00C503F9">
        <w:rPr>
          <w:rFonts w:hint="cs"/>
          <w:rtl/>
        </w:rPr>
        <w:t>בגרף זה מוצגים</w:t>
      </w:r>
      <w:r w:rsidR="00D051A1">
        <w:rPr>
          <w:rFonts w:hint="cs"/>
          <w:rtl/>
        </w:rPr>
        <w:t xml:space="preserve"> </w:t>
      </w:r>
      <w:r w:rsidR="00C503F9">
        <w:rPr>
          <w:rFonts w:hint="cs"/>
          <w:rtl/>
        </w:rPr>
        <w:t>ה</w:t>
      </w:r>
      <w:r w:rsidR="00D051A1">
        <w:rPr>
          <w:rFonts w:hint="cs"/>
          <w:rtl/>
        </w:rPr>
        <w:t xml:space="preserve">נתונים </w:t>
      </w:r>
      <w:r w:rsidR="00C503F9">
        <w:rPr>
          <w:rFonts w:hint="cs"/>
          <w:rtl/>
        </w:rPr>
        <w:t>ה</w:t>
      </w:r>
      <w:r w:rsidR="00D051A1">
        <w:rPr>
          <w:rFonts w:hint="cs"/>
          <w:rtl/>
        </w:rPr>
        <w:t xml:space="preserve">שנתיים, הצריכה הכללית, </w:t>
      </w:r>
      <w:r w:rsidR="00C503F9">
        <w:rPr>
          <w:rFonts w:hint="cs"/>
          <w:rtl/>
        </w:rPr>
        <w:t>וה</w:t>
      </w:r>
      <w:r w:rsidR="00D425E3">
        <w:rPr>
          <w:rFonts w:hint="cs"/>
          <w:rtl/>
        </w:rPr>
        <w:t xml:space="preserve">אחוז של כל </w:t>
      </w:r>
      <w:r w:rsidR="00C503F9">
        <w:rPr>
          <w:rFonts w:hint="cs"/>
          <w:rtl/>
        </w:rPr>
        <w:t xml:space="preserve">סוג </w:t>
      </w:r>
      <w:r w:rsidR="00D425E3">
        <w:rPr>
          <w:rFonts w:hint="cs"/>
          <w:rtl/>
        </w:rPr>
        <w:t>דלק מהצריכה הכללית.</w:t>
      </w:r>
    </w:p>
    <w:p w14:paraId="1EE37300" w14:textId="577368B6" w:rsidR="003278A1" w:rsidRDefault="00D425E3" w:rsidP="003278A1">
      <w:pPr>
        <w:bidi/>
        <w:rPr>
          <w:rtl/>
        </w:rPr>
      </w:pPr>
      <w:r>
        <w:rPr>
          <w:rFonts w:hint="cs"/>
          <w:rtl/>
        </w:rPr>
        <w:t xml:space="preserve">בגרף זה </w:t>
      </w:r>
      <w:r w:rsidR="00C65DC2">
        <w:rPr>
          <w:rFonts w:hint="cs"/>
          <w:rtl/>
        </w:rPr>
        <w:t>ה</w:t>
      </w:r>
      <w:r>
        <w:rPr>
          <w:rFonts w:hint="cs"/>
          <w:rtl/>
        </w:rPr>
        <w:t>מגמ</w:t>
      </w:r>
      <w:r w:rsidR="00C503F9">
        <w:rPr>
          <w:rFonts w:hint="cs"/>
          <w:rtl/>
        </w:rPr>
        <w:t>ו</w:t>
      </w:r>
      <w:r>
        <w:rPr>
          <w:rFonts w:hint="cs"/>
          <w:rtl/>
        </w:rPr>
        <w:t>ת</w:t>
      </w:r>
      <w:r w:rsidR="00C65DC2">
        <w:rPr>
          <w:rFonts w:hint="cs"/>
          <w:rtl/>
        </w:rPr>
        <w:t xml:space="preserve"> ברורות למתבונן:</w:t>
      </w:r>
      <w:r>
        <w:rPr>
          <w:rFonts w:hint="cs"/>
          <w:rtl/>
        </w:rPr>
        <w:t xml:space="preserve"> העלייה בייצור החשמל , הירידה בשימוש בפחם, </w:t>
      </w:r>
      <w:r w:rsidR="00C503F9">
        <w:rPr>
          <w:rFonts w:hint="cs"/>
          <w:rtl/>
        </w:rPr>
        <w:t>ו</w:t>
      </w:r>
      <w:r>
        <w:rPr>
          <w:rFonts w:hint="cs"/>
          <w:rtl/>
        </w:rPr>
        <w:t>העלייה בשימוש בגז טבעי</w:t>
      </w:r>
      <w:r w:rsidR="00D0049B">
        <w:rPr>
          <w:rFonts w:hint="cs"/>
          <w:rtl/>
        </w:rPr>
        <w:t xml:space="preserve">. יש בעייתיות מסוימת, מכיוון שיש מלבנים קטנים מדי בהם לא ניתן להראות את הנתונים. אנחנו חושבים שהיה ניתן להראות אותם לצד המלבנים בתיבת טקסט או על ידי חיבור עם קו </w:t>
      </w:r>
      <w:r w:rsidR="00C503F9">
        <w:rPr>
          <w:rFonts w:hint="cs"/>
          <w:rtl/>
        </w:rPr>
        <w:t xml:space="preserve">במקום </w:t>
      </w:r>
      <w:r w:rsidR="00D0049B">
        <w:rPr>
          <w:rFonts w:hint="cs"/>
          <w:rtl/>
        </w:rPr>
        <w:t>לוותר על התצוגה שלהם לגמרי</w:t>
      </w:r>
      <w:r w:rsidR="00C65DC2">
        <w:rPr>
          <w:rFonts w:hint="cs"/>
          <w:rtl/>
        </w:rPr>
        <w:t>, הצגה שלהם משמעותית</w:t>
      </w:r>
      <w:r w:rsidR="00D0049B">
        <w:rPr>
          <w:rFonts w:hint="cs"/>
          <w:rtl/>
        </w:rPr>
        <w:t xml:space="preserve"> כדי להבין </w:t>
      </w:r>
      <w:r w:rsidR="00C65DC2">
        <w:rPr>
          <w:rFonts w:hint="cs"/>
          <w:rtl/>
        </w:rPr>
        <w:t>ה</w:t>
      </w:r>
      <w:r w:rsidR="00D0049B">
        <w:rPr>
          <w:rFonts w:hint="cs"/>
          <w:rtl/>
        </w:rPr>
        <w:t>מגמות.</w:t>
      </w:r>
      <w:r w:rsidR="003278A1">
        <w:rPr>
          <w:rFonts w:hint="cs"/>
          <w:rtl/>
        </w:rPr>
        <w:t xml:space="preserve"> </w:t>
      </w:r>
      <w:r w:rsidR="00E96CF4">
        <w:rPr>
          <w:rFonts w:hint="cs"/>
          <w:rtl/>
        </w:rPr>
        <w:t xml:space="preserve">בנוסף, </w:t>
      </w:r>
      <w:r w:rsidR="003278A1">
        <w:rPr>
          <w:rFonts w:hint="cs"/>
          <w:rtl/>
        </w:rPr>
        <w:t xml:space="preserve">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49B4368C" w:rsidR="008E5085" w:rsidRDefault="00C65DC2" w:rsidP="008E5085">
      <w:pPr>
        <w:bidi/>
        <w:rPr>
          <w:rtl/>
        </w:rPr>
      </w:pPr>
      <w:r>
        <w:rPr>
          <w:rFonts w:hint="cs"/>
          <w:rtl/>
        </w:rPr>
        <w:t>למרות שהמגמות יחסית ברורות</w:t>
      </w:r>
      <w:r w:rsidR="008E5085">
        <w:rPr>
          <w:rFonts w:hint="cs"/>
          <w:rtl/>
        </w:rPr>
        <w:t>, היות ואין כמות גדולה של מקורות דלק</w:t>
      </w:r>
      <w:r w:rsidR="00D02CE6">
        <w:rPr>
          <w:rFonts w:hint="cs"/>
          <w:rtl/>
        </w:rPr>
        <w:t>.</w:t>
      </w:r>
      <w:r w:rsidR="008E5085">
        <w:rPr>
          <w:rFonts w:hint="cs"/>
          <w:rtl/>
        </w:rPr>
        <w:t xml:space="preserve"> </w:t>
      </w:r>
      <w:r w:rsidR="00D02CE6">
        <w:rPr>
          <w:rFonts w:hint="cs"/>
          <w:rtl/>
        </w:rPr>
        <w:t>גרף</w:t>
      </w:r>
      <w:r w:rsidR="008E5085">
        <w:rPr>
          <w:rFonts w:hint="cs"/>
          <w:rtl/>
        </w:rPr>
        <w:t xml:space="preserve"> קוים (</w:t>
      </w:r>
      <w:r w:rsidR="008E5085">
        <w:rPr>
          <w:lang w:val="en-US"/>
        </w:rPr>
        <w:t>line plot</w:t>
      </w:r>
      <w:r w:rsidR="008E5085">
        <w:rPr>
          <w:rFonts w:hint="cs"/>
          <w:rtl/>
          <w:lang w:val="en-US"/>
        </w:rPr>
        <w:t>)</w:t>
      </w:r>
      <w:r w:rsidR="008E5085">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21" w:name="_Toc90816270"/>
      <w:r>
        <w:rPr>
          <w:rFonts w:hint="cs"/>
          <w:rtl/>
        </w:rPr>
        <w:lastRenderedPageBreak/>
        <w:t xml:space="preserve">דקות אי אספקה בממוצע לצרכן </w:t>
      </w:r>
      <w:r>
        <w:rPr>
          <w:rtl/>
        </w:rPr>
        <w:t>–</w:t>
      </w:r>
      <w:r>
        <w:rPr>
          <w:rFonts w:hint="cs"/>
          <w:rtl/>
        </w:rPr>
        <w:t xml:space="preserve"> לצרכני קווי מתח גבוה (במונחי דקות)</w:t>
      </w:r>
      <w:bookmarkEnd w:id="21"/>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57216" behindDoc="0" locked="0" layoutInCell="1" allowOverlap="1" wp14:anchorId="7940A90B" wp14:editId="30A0728D">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54D9A088" w:rsidR="00FB2A97" w:rsidRPr="00223AB7" w:rsidRDefault="00FB2A97" w:rsidP="009C055E">
                              <w:pPr>
                                <w:pStyle w:val="Caption"/>
                                <w:bidi/>
                                <w:jc w:val="center"/>
                              </w:pPr>
                              <w:bookmarkStart w:id="22" w:name="_Toc90736821"/>
                              <w:bookmarkStart w:id="23" w:name="_Toc90816397"/>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4</w:t>
                              </w:r>
                              <w:r w:rsidR="00CF6B8D">
                                <w:rPr>
                                  <w:noProof/>
                                </w:rPr>
                                <w:fldChar w:fldCharType="end"/>
                              </w:r>
                              <w:r>
                                <w:rPr>
                                  <w:rFonts w:hint="cs"/>
                                  <w:rtl/>
                                </w:rPr>
                                <w:t xml:space="preserve"> </w:t>
                              </w:r>
                              <w:r>
                                <w:rPr>
                                  <w:rtl/>
                                </w:rPr>
                                <w:t>–</w:t>
                              </w:r>
                              <w:r>
                                <w:rPr>
                                  <w:rFonts w:hint="cs"/>
                                  <w:rtl/>
                                </w:rPr>
                                <w:t xml:space="preserve"> דקות אי אספקה באזורים שנים בארץ</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57216"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7"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54D9A088" w:rsidR="00FB2A97" w:rsidRPr="00223AB7" w:rsidRDefault="00FB2A97" w:rsidP="009C055E">
                        <w:pPr>
                          <w:pStyle w:val="Caption"/>
                          <w:bidi/>
                          <w:jc w:val="center"/>
                        </w:pPr>
                        <w:bookmarkStart w:id="24" w:name="_Toc90736821"/>
                        <w:bookmarkStart w:id="25" w:name="_Toc90816397"/>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4</w:t>
                        </w:r>
                        <w:r w:rsidR="00CF6B8D">
                          <w:rPr>
                            <w:noProof/>
                          </w:rPr>
                          <w:fldChar w:fldCharType="end"/>
                        </w:r>
                        <w:r>
                          <w:rPr>
                            <w:rFonts w:hint="cs"/>
                            <w:rtl/>
                          </w:rPr>
                          <w:t xml:space="preserve"> </w:t>
                        </w:r>
                        <w:r>
                          <w:rPr>
                            <w:rtl/>
                          </w:rPr>
                          <w:t>–</w:t>
                        </w:r>
                        <w:r>
                          <w:rPr>
                            <w:rFonts w:hint="cs"/>
                            <w:rtl/>
                          </w:rPr>
                          <w:t xml:space="preserve"> דקות אי אספקה באזורים שנים בארץ</w:t>
                        </w:r>
                        <w:bookmarkEnd w:id="24"/>
                        <w:bookmarkEnd w:id="25"/>
                      </w:p>
                    </w:txbxContent>
                  </v:textbox>
                </v:shape>
                <w10:wrap type="topAndBottom"/>
              </v:group>
            </w:pict>
          </mc:Fallback>
        </mc:AlternateContent>
      </w:r>
    </w:p>
    <w:p w14:paraId="3579D87A" w14:textId="40DF3B81" w:rsidR="009C055E" w:rsidRDefault="009C055E" w:rsidP="009C055E">
      <w:pPr>
        <w:bidi/>
        <w:rPr>
          <w:rtl/>
        </w:rPr>
      </w:pPr>
    </w:p>
    <w:p w14:paraId="148F70DF" w14:textId="3100E0D6" w:rsidR="00EC55B7" w:rsidRDefault="00EC55B7" w:rsidP="009C055E">
      <w:pPr>
        <w:bidi/>
        <w:rPr>
          <w:rtl/>
        </w:rPr>
      </w:pPr>
      <w:r>
        <w:rPr>
          <w:rFonts w:hint="cs"/>
          <w:rtl/>
        </w:rPr>
        <w:t>בגרף זה ניתן לראות את דקות אי אספקת חשמל על פי אזורים בארץ</w:t>
      </w:r>
      <w:r w:rsidR="00F30FCD">
        <w:rPr>
          <w:rFonts w:hint="cs"/>
          <w:rtl/>
        </w:rPr>
        <w:t>- כלומר זמנים בהם לאזור מסוים לא סופק חשמל</w:t>
      </w:r>
      <w:r>
        <w:rPr>
          <w:rFonts w:hint="cs"/>
          <w:rtl/>
        </w:rPr>
        <w:t>.</w:t>
      </w:r>
    </w:p>
    <w:p w14:paraId="6A68657D" w14:textId="2BFFE1C3" w:rsidR="002B04A5" w:rsidRDefault="00EC55B7" w:rsidP="002B04A5">
      <w:pPr>
        <w:bidi/>
        <w:rPr>
          <w:rtl/>
        </w:rPr>
      </w:pPr>
      <w:r>
        <w:rPr>
          <w:rFonts w:hint="cs"/>
          <w:rtl/>
        </w:rPr>
        <w:t xml:space="preserve">בציר </w:t>
      </w:r>
      <w:r w:rsidR="00F30FCD">
        <w:rPr>
          <w:rFonts w:hint="cs"/>
          <w:rtl/>
        </w:rPr>
        <w:t>ה-</w:t>
      </w:r>
      <w:r w:rsidR="00F30FCD">
        <w:rPr>
          <w:rFonts w:hint="cs"/>
        </w:rPr>
        <w:t>X</w:t>
      </w:r>
      <w:r>
        <w:rPr>
          <w:rFonts w:hint="cs"/>
          <w:rtl/>
        </w:rPr>
        <w:t xml:space="preserve"> </w:t>
      </w:r>
      <w:r w:rsidR="00F30FCD">
        <w:rPr>
          <w:rFonts w:hint="cs"/>
          <w:rtl/>
        </w:rPr>
        <w:t xml:space="preserve">מוצגים </w:t>
      </w:r>
      <w:r w:rsidR="002B04A5">
        <w:rPr>
          <w:rFonts w:hint="cs"/>
          <w:rtl/>
        </w:rPr>
        <w:t>האזורים השונים בארץ ובציר</w:t>
      </w:r>
      <w:r w:rsidR="00F30FCD">
        <w:rPr>
          <w:rFonts w:hint="cs"/>
          <w:rtl/>
        </w:rPr>
        <w:t xml:space="preserve"> ה-</w:t>
      </w:r>
      <w:r w:rsidR="002B04A5">
        <w:rPr>
          <w:rFonts w:hint="cs"/>
        </w:rPr>
        <w:t>Y</w:t>
      </w:r>
      <w:r w:rsidR="002B04A5">
        <w:rPr>
          <w:rFonts w:hint="cs"/>
          <w:rtl/>
        </w:rPr>
        <w:t xml:space="preserve"> דקות בהן הייתה אי-אספקת חשמל בכל אזור. </w:t>
      </w:r>
      <w:r w:rsidR="00F30FCD">
        <w:rPr>
          <w:rFonts w:hint="cs"/>
          <w:rtl/>
        </w:rPr>
        <w:t xml:space="preserve">צבעי </w:t>
      </w:r>
      <w:r w:rsidR="002B04A5">
        <w:rPr>
          <w:rFonts w:hint="cs"/>
          <w:rtl/>
        </w:rPr>
        <w:t>העמודות</w:t>
      </w:r>
      <w:r w:rsidR="00F30FCD">
        <w:rPr>
          <w:rFonts w:hint="cs"/>
          <w:rtl/>
        </w:rPr>
        <w:t xml:space="preserve"> השונות</w:t>
      </w:r>
      <w:r w:rsidR="002B04A5">
        <w:rPr>
          <w:rFonts w:hint="cs"/>
          <w:rtl/>
        </w:rPr>
        <w:t xml:space="preserve"> </w:t>
      </w:r>
      <w:r w:rsidR="00F30FCD">
        <w:rPr>
          <w:rFonts w:hint="cs"/>
          <w:rtl/>
        </w:rPr>
        <w:t>מייצגות את השנים</w:t>
      </w:r>
      <w:r w:rsidR="002B04A5">
        <w:rPr>
          <w:rFonts w:hint="cs"/>
          <w:rtl/>
        </w:rPr>
        <w:t>.</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3F3FDC10"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בנוסף, הבחירה בצבעים</w:t>
      </w:r>
      <w:r w:rsidR="00964833">
        <w:rPr>
          <w:rFonts w:hint="cs"/>
          <w:rtl/>
        </w:rPr>
        <w:t xml:space="preserve"> הספציפיי</w:t>
      </w:r>
      <w:r w:rsidR="00964833">
        <w:rPr>
          <w:rFonts w:hint="eastAsia"/>
          <w:rtl/>
        </w:rPr>
        <w:t>ם</w:t>
      </w:r>
      <w:r w:rsidR="00964833">
        <w:rPr>
          <w:rFonts w:hint="cs"/>
          <w:rtl/>
        </w:rPr>
        <w:t xml:space="preserve"> האלו</w:t>
      </w:r>
      <w:r>
        <w:rPr>
          <w:rFonts w:hint="cs"/>
          <w:rtl/>
        </w:rPr>
        <w:t xml:space="preserve"> לא מוצלחת לדעתנו. אמנם השנים מסודרות על פי סדר, אבל לדעתנו לבחור שלושה גוונים של סגול ושני גוונים של צהוב מקשה על ההבדלים. יש צורך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26" w:name="_Toc90816271"/>
      <w:proofErr w:type="spellStart"/>
      <w:r>
        <w:rPr>
          <w:rtl/>
        </w:rPr>
        <w:lastRenderedPageBreak/>
        <w:t>ויזואליזציות</w:t>
      </w:r>
      <w:proofErr w:type="spellEnd"/>
      <w:r>
        <w:rPr>
          <w:rtl/>
        </w:rPr>
        <w:t xml:space="preserve"> חדשות</w:t>
      </w:r>
      <w:bookmarkEnd w:id="26"/>
    </w:p>
    <w:p w14:paraId="1E3CEC69" w14:textId="2E212CD8" w:rsidR="00B57807" w:rsidRDefault="0044606D" w:rsidP="00A35E72">
      <w:pPr>
        <w:pStyle w:val="Heading2"/>
        <w:bidi/>
      </w:pPr>
      <w:bookmarkStart w:id="27" w:name="_Toc90816272"/>
      <w:r>
        <w:rPr>
          <w:rtl/>
        </w:rPr>
        <w:t>השוואה בין קרינה סולארית לייצור חשמל כולל</w:t>
      </w:r>
      <w:bookmarkEnd w:id="27"/>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8"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9"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5010CD1" w:rsidR="00B57807" w:rsidRDefault="0044606D" w:rsidP="00570D2E">
      <w:pPr>
        <w:pBdr>
          <w:top w:val="nil"/>
          <w:left w:val="nil"/>
          <w:bottom w:val="nil"/>
          <w:right w:val="nil"/>
          <w:between w:val="nil"/>
        </w:pBdr>
        <w:bidi/>
        <w:spacing w:after="0"/>
        <w:ind w:left="1080"/>
        <w:rPr>
          <w:color w:val="000000"/>
          <w:rtl/>
        </w:rPr>
      </w:pPr>
      <w:r>
        <w:rPr>
          <w:color w:val="000000"/>
          <w:rtl/>
        </w:rPr>
        <w:t xml:space="preserve">קרינה סולארית אינה יציבה והזמינות שלה משתנה לאורך שעות היום </w:t>
      </w:r>
      <w:r w:rsidR="00F90693">
        <w:rPr>
          <w:rFonts w:hint="cs"/>
          <w:color w:val="000000"/>
          <w:rtl/>
        </w:rPr>
        <w:t>ו</w:t>
      </w:r>
      <w:r>
        <w:rPr>
          <w:color w:val="000000"/>
          <w:rtl/>
        </w:rPr>
        <w:t>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w:t>
      </w:r>
      <w:r w:rsidR="00F90693">
        <w:rPr>
          <w:rFonts w:hint="cs"/>
          <w:color w:val="000000"/>
          <w:rtl/>
        </w:rPr>
        <w:t>למקבל ההחלטות</w:t>
      </w:r>
      <w:r w:rsidR="00F90693">
        <w:rPr>
          <w:color w:val="000000"/>
          <w:rtl/>
        </w:rPr>
        <w:t xml:space="preserve"> </w:t>
      </w:r>
      <w:r>
        <w:rPr>
          <w:color w:val="000000"/>
          <w:rtl/>
        </w:rPr>
        <w:t xml:space="preserve">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05094918"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w:t>
      </w:r>
      <w:r w:rsidR="00F90693">
        <w:rPr>
          <w:rFonts w:hint="cs"/>
          <w:color w:val="000000"/>
          <w:rtl/>
        </w:rPr>
        <w:t xml:space="preserve"> ככלי עזר למקבל ההחלטות</w:t>
      </w:r>
      <w:r>
        <w:rPr>
          <w:rFonts w:hint="cs"/>
          <w:color w:val="000000"/>
          <w:rtl/>
        </w:rPr>
        <w:t>.</w:t>
      </w:r>
      <w:r w:rsidR="00F90693">
        <w:rPr>
          <w:color w:val="000000"/>
          <w:rtl/>
        </w:rPr>
        <w:br/>
      </w:r>
      <w:r>
        <w:rPr>
          <w:rFonts w:hint="cs"/>
          <w:color w:val="000000"/>
          <w:rtl/>
        </w:rPr>
        <w:t xml:space="preserve">ראשית, פוטנציאל ייצור מאנרגיות מתחדשות תלוי בכמה דברים: השטח הזמין לייצור חשמל סולרי </w:t>
      </w:r>
      <w:r w:rsidR="00F90693">
        <w:rPr>
          <w:rFonts w:hint="cs"/>
          <w:color w:val="000000"/>
          <w:rtl/>
        </w:rPr>
        <w:t>,</w:t>
      </w:r>
      <w:r>
        <w:rPr>
          <w:rFonts w:hint="cs"/>
          <w:color w:val="000000"/>
          <w:rtl/>
        </w:rPr>
        <w:t xml:space="preserve">נצילות הפאנלים הסולריים </w:t>
      </w:r>
      <w:r w:rsidR="00F90693">
        <w:rPr>
          <w:rFonts w:hint="cs"/>
          <w:color w:val="000000"/>
          <w:rtl/>
        </w:rPr>
        <w:t>ו</w:t>
      </w:r>
      <w:r>
        <w:rPr>
          <w:rFonts w:hint="cs"/>
          <w:color w:val="000000"/>
          <w:rtl/>
        </w:rPr>
        <w:t>הקרינה הסולרית</w:t>
      </w:r>
      <w:r w:rsidR="00F90693">
        <w:rPr>
          <w:rFonts w:hint="cs"/>
          <w:color w:val="000000"/>
          <w:rtl/>
        </w:rPr>
        <w:t xml:space="preserve"> שמשתנה לאורך היום והשנה.</w:t>
      </w:r>
      <w:r>
        <w:rPr>
          <w:rFonts w:hint="cs"/>
          <w:color w:val="000000"/>
          <w:rtl/>
        </w:rPr>
        <w:t xml:space="preserve"> גם הביקוש הכללי לחשמל משתנ</w:t>
      </w:r>
      <w:r w:rsidR="00F90693">
        <w:rPr>
          <w:rFonts w:hint="cs"/>
          <w:color w:val="000000"/>
          <w:rtl/>
        </w:rPr>
        <w:t>ה</w:t>
      </w:r>
      <w:r>
        <w:rPr>
          <w:rFonts w:hint="cs"/>
          <w:color w:val="000000"/>
          <w:rtl/>
        </w:rPr>
        <w:t xml:space="preserve"> </w:t>
      </w:r>
      <w:r w:rsidR="00F90693">
        <w:rPr>
          <w:rFonts w:hint="cs"/>
          <w:color w:val="000000"/>
          <w:rtl/>
        </w:rPr>
        <w:t>לאורך היום והשנה</w:t>
      </w:r>
      <w:r>
        <w:rPr>
          <w:rFonts w:hint="cs"/>
          <w:color w:val="000000"/>
          <w:rtl/>
        </w:rPr>
        <w:t>.</w:t>
      </w:r>
    </w:p>
    <w:p w14:paraId="43696742" w14:textId="2A5CA155"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w:t>
      </w:r>
      <w:r w:rsidR="00F90693">
        <w:rPr>
          <w:rFonts w:hint="cs"/>
          <w:color w:val="000000"/>
          <w:rtl/>
        </w:rPr>
        <w:t xml:space="preserve"> מכלל היצור</w:t>
      </w:r>
      <w:r>
        <w:rPr>
          <w:rFonts w:hint="cs"/>
          <w:color w:val="000000"/>
          <w:rtl/>
        </w:rPr>
        <w:t>,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757C9B4E"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F90693">
        <w:rPr>
          <w:rFonts w:hint="cs"/>
          <w:color w:val="000000"/>
          <w:rtl/>
        </w:rPr>
        <w:t>- פאנל השליטה</w:t>
      </w:r>
      <w:r w:rsidR="00570D2E">
        <w:rPr>
          <w:rFonts w:hint="cs"/>
          <w:color w:val="000000"/>
          <w:rtl/>
        </w:rPr>
        <w:t>, ניתן לבחור שטח</w:t>
      </w:r>
      <w:r w:rsidR="00855755">
        <w:rPr>
          <w:rFonts w:hint="cs"/>
          <w:color w:val="000000"/>
          <w:rtl/>
        </w:rPr>
        <w:t xml:space="preserve"> פריסה</w:t>
      </w:r>
      <w:r w:rsidR="00570D2E">
        <w:rPr>
          <w:rFonts w:hint="cs"/>
          <w:color w:val="000000"/>
          <w:rtl/>
        </w:rPr>
        <w:t xml:space="preserve">,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w:t>
      </w:r>
      <w:r w:rsidR="00855755">
        <w:rPr>
          <w:rFonts w:hint="cs"/>
          <w:color w:val="000000"/>
          <w:rtl/>
        </w:rPr>
        <w:t>הקלדת</w:t>
      </w:r>
      <w:r w:rsidR="0044528F">
        <w:rPr>
          <w:rFonts w:hint="cs"/>
          <w:color w:val="000000"/>
          <w:rtl/>
        </w:rPr>
        <w:t xml:space="preserve"> נצילות בשדה המתאים.</w:t>
      </w:r>
    </w:p>
    <w:p w14:paraId="387ABDD8" w14:textId="09FD6266" w:rsidR="0044528F" w:rsidRPr="0044528F" w:rsidRDefault="00855755"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היות והצגה שעתית מלאה תיצור עומס קוגניטיבי על המשתמש, </w:t>
      </w:r>
      <w:r w:rsidR="0044528F">
        <w:rPr>
          <w:rFonts w:hint="cs"/>
          <w:color w:val="000000"/>
          <w:rtl/>
        </w:rPr>
        <w:t>אם רוצים לתחקר נקודה מסוימת על הגרף,</w:t>
      </w:r>
      <w:r w:rsidR="000F2886">
        <w:rPr>
          <w:rFonts w:hint="cs"/>
          <w:color w:val="000000"/>
          <w:rtl/>
        </w:rPr>
        <w:t xml:space="preserve"> ניתן "לרחף" עליה</w:t>
      </w:r>
      <w:r>
        <w:rPr>
          <w:rFonts w:hint="cs"/>
          <w:color w:val="000000"/>
          <w:rtl/>
        </w:rPr>
        <w:t xml:space="preserve">. בעת ריחוף </w:t>
      </w:r>
      <w:r w:rsidR="0044528F">
        <w:rPr>
          <w:rFonts w:hint="cs"/>
          <w:color w:val="000000"/>
          <w:rtl/>
        </w:rPr>
        <w:t xml:space="preserve">יופיע מידע שכולל מה השעה שנבחרה, ומהו הביקוש באותה </w:t>
      </w:r>
      <w:r>
        <w:rPr>
          <w:rFonts w:hint="cs"/>
          <w:color w:val="000000"/>
          <w:rtl/>
        </w:rPr>
        <w:t>ה</w:t>
      </w:r>
      <w:r w:rsidR="0044528F">
        <w:rPr>
          <w:rFonts w:hint="cs"/>
          <w:color w:val="000000"/>
          <w:rtl/>
        </w:rPr>
        <w:t>שעה</w:t>
      </w:r>
      <w:r>
        <w:rPr>
          <w:rFonts w:hint="cs"/>
          <w:color w:val="000000"/>
          <w:rtl/>
        </w:rPr>
        <w:t>,</w:t>
      </w:r>
      <w:r w:rsidR="000F2886">
        <w:rPr>
          <w:rFonts w:hint="cs"/>
          <w:color w:val="000000"/>
          <w:rtl/>
        </w:rPr>
        <w:t xml:space="preserve"> ניתן גם ללחוץ על נקודות והמידע לא יעלם אם הסרת העכבר</w:t>
      </w:r>
      <w:r>
        <w:rPr>
          <w:rFonts w:hint="cs"/>
          <w:color w:val="000000"/>
          <w:rtl/>
        </w:rPr>
        <w:t xml:space="preserve"> </w:t>
      </w:r>
      <w:r>
        <w:rPr>
          <w:color w:val="000000"/>
          <w:rtl/>
        </w:rPr>
        <w:t>–</w:t>
      </w:r>
      <w:r>
        <w:rPr>
          <w:rFonts w:hint="cs"/>
          <w:color w:val="000000"/>
          <w:rtl/>
        </w:rPr>
        <w:t xml:space="preserve"> מה שמאפשר השוואה בין מספר נקודות</w:t>
      </w:r>
      <w:r w:rsidR="0044528F">
        <w:rPr>
          <w:rFonts w:hint="cs"/>
          <w:color w:val="000000"/>
          <w:rtl/>
        </w:rPr>
        <w:t xml:space="preserve">. אם רוצים לנקות, פשוט לוחצים על הכפתור </w:t>
      </w:r>
      <w:proofErr w:type="spellStart"/>
      <w:r w:rsidR="0044528F">
        <w:rPr>
          <w:color w:val="000000"/>
          <w:lang w:val="en-US"/>
        </w:rPr>
        <w:t>Clea</w:t>
      </w:r>
      <w:proofErr w:type="spellEnd"/>
      <w:r w:rsidR="0044528F">
        <w:rPr>
          <w:color w:val="000000"/>
        </w:rPr>
        <w:t>r</w:t>
      </w:r>
      <w:r w:rsidR="0044528F">
        <w:rPr>
          <w:rFonts w:hint="cs"/>
          <w:color w:val="000000"/>
          <w:rtl/>
        </w:rPr>
        <w:t xml:space="preserve"> בצד </w:t>
      </w:r>
      <w:r w:rsidR="000F2886">
        <w:rPr>
          <w:rFonts w:hint="cs"/>
          <w:color w:val="000000"/>
          <w:rtl/>
        </w:rPr>
        <w:t>ה</w:t>
      </w:r>
      <w:r w:rsidR="0044528F">
        <w:rPr>
          <w:rFonts w:hint="cs"/>
          <w:color w:val="000000"/>
          <w:rtl/>
        </w:rPr>
        <w:t>ימ</w:t>
      </w:r>
      <w:r w:rsidR="000F2886">
        <w:rPr>
          <w:rFonts w:hint="cs"/>
          <w:color w:val="000000"/>
          <w:rtl/>
        </w:rPr>
        <w:t>ני</w:t>
      </w:r>
      <w:r w:rsidR="0044528F">
        <w:rPr>
          <w:rFonts w:hint="cs"/>
          <w:color w:val="000000"/>
          <w:rtl/>
        </w:rPr>
        <w:t xml:space="preserve"> למעלה.</w:t>
      </w:r>
    </w:p>
    <w:p w14:paraId="4FF9FD64" w14:textId="4ECD9197"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w:t>
      </w:r>
      <w:r w:rsidR="00855755">
        <w:rPr>
          <w:rFonts w:hint="cs"/>
          <w:color w:val="000000"/>
          <w:rtl/>
        </w:rPr>
        <w:t xml:space="preserve">ניתן לחזור </w:t>
      </w:r>
      <w:r w:rsidR="000F2886">
        <w:rPr>
          <w:rFonts w:hint="cs"/>
          <w:color w:val="000000"/>
          <w:rtl/>
        </w:rPr>
        <w:t xml:space="preserve">לתצוגה שנתית ע"י הכפתור </w:t>
      </w:r>
      <w:r w:rsidR="00C149D1">
        <w:rPr>
          <w:rFonts w:hint="cs"/>
          <w:color w:val="000000"/>
          <w:rtl/>
        </w:rPr>
        <w:t>הייעודי</w:t>
      </w:r>
      <w:r w:rsidR="000F2886">
        <w:rPr>
          <w:rFonts w:hint="cs"/>
          <w:color w:val="000000"/>
          <w:rtl/>
        </w:rPr>
        <w:t xml:space="preserve"> בפאנל </w:t>
      </w:r>
      <w:r w:rsidR="00855755">
        <w:rPr>
          <w:rFonts w:hint="cs"/>
          <w:color w:val="000000"/>
          <w:rtl/>
        </w:rPr>
        <w:t>השליטה</w:t>
      </w:r>
      <w:r w:rsidR="000F2886">
        <w:rPr>
          <w:rFonts w:hint="cs"/>
          <w:color w:val="000000"/>
          <w:rtl/>
        </w:rPr>
        <w:t>.</w:t>
      </w:r>
    </w:p>
    <w:p w14:paraId="2364CD19" w14:textId="290A7EB5"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xml:space="preserve">, פוטנציאל הייצור </w:t>
      </w:r>
      <w:r w:rsidR="00855755">
        <w:rPr>
          <w:rFonts w:hint="cs"/>
          <w:color w:val="000000"/>
          <w:rtl/>
        </w:rPr>
        <w:t xml:space="preserve">יכסה </w:t>
      </w:r>
      <w:r>
        <w:rPr>
          <w:rFonts w:hint="cs"/>
          <w:color w:val="000000"/>
          <w:rtl/>
        </w:rPr>
        <w:t>את הביקוש (גרף כתום)</w:t>
      </w:r>
      <w:r w:rsidR="00855755">
        <w:rPr>
          <w:rFonts w:hint="cs"/>
          <w:color w:val="000000"/>
          <w:rtl/>
        </w:rPr>
        <w:t xml:space="preserve"> בהתאם לערכים ולקרינה הממוצעת</w:t>
      </w:r>
      <w:r>
        <w:rPr>
          <w:rFonts w:hint="cs"/>
          <w:color w:val="000000"/>
          <w:rtl/>
        </w:rPr>
        <w:t>. כך, ניתן לראות כמה שטח צריך על מנת לכסות את הביקוש, היכן ניתן לבצע אגירה, באילו חודשים יכולים להיות לנו קשיים</w:t>
      </w:r>
      <w:r w:rsidR="00855755">
        <w:rPr>
          <w:rFonts w:hint="cs"/>
          <w:color w:val="000000"/>
          <w:rtl/>
        </w:rPr>
        <w:t>.</w:t>
      </w:r>
      <w:r>
        <w:rPr>
          <w:rFonts w:hint="cs"/>
          <w:color w:val="000000"/>
          <w:rtl/>
        </w:rPr>
        <w:t xml:space="preserve"> באופן כללי,</w:t>
      </w:r>
      <w:r w:rsidR="00855755">
        <w:rPr>
          <w:rFonts w:hint="cs"/>
          <w:color w:val="000000"/>
          <w:rtl/>
        </w:rPr>
        <w:t xml:space="preserve"> הגרף</w:t>
      </w:r>
      <w:r>
        <w:rPr>
          <w:rFonts w:hint="cs"/>
          <w:color w:val="000000"/>
          <w:rtl/>
        </w:rPr>
        <w:t xml:space="preserve"> נ</w:t>
      </w:r>
      <w:r w:rsidR="000F2886">
        <w:rPr>
          <w:rFonts w:hint="cs"/>
          <w:color w:val="000000"/>
          <w:rtl/>
        </w:rPr>
        <w:t>ו</w:t>
      </w:r>
      <w:r>
        <w:rPr>
          <w:rFonts w:hint="cs"/>
          <w:color w:val="000000"/>
          <w:rtl/>
        </w:rPr>
        <w:t>תן לנו מושג על הצרכים שלנו מבחינת שטח ופאנלים</w:t>
      </w:r>
      <w:r w:rsidR="00855755">
        <w:rPr>
          <w:rFonts w:hint="cs"/>
          <w:color w:val="000000"/>
          <w:rtl/>
        </w:rPr>
        <w:t xml:space="preserve"> תוך התייחסות לתנאי הסביבה</w:t>
      </w:r>
      <w:r>
        <w:rPr>
          <w:rFonts w:hint="cs"/>
          <w:color w:val="000000"/>
          <w:rtl/>
        </w:rPr>
        <w:t>.</w:t>
      </w:r>
      <w:r w:rsidR="0044528F">
        <w:rPr>
          <w:rFonts w:hint="cs"/>
          <w:color w:val="000000"/>
          <w:rtl/>
        </w:rPr>
        <w:t xml:space="preserve"> </w:t>
      </w:r>
      <w:r w:rsidR="000F2886">
        <w:rPr>
          <w:rFonts w:hint="cs"/>
          <w:color w:val="000000"/>
          <w:rtl/>
        </w:rPr>
        <w:t xml:space="preserve">כעזר למקבל ההחלטות, </w:t>
      </w:r>
      <w:r w:rsidR="00216937">
        <w:rPr>
          <w:rFonts w:hint="cs"/>
          <w:color w:val="000000"/>
          <w:rtl/>
        </w:rPr>
        <w:t>הוספנו</w:t>
      </w:r>
      <w:r w:rsidR="000F2886">
        <w:rPr>
          <w:rFonts w:hint="cs"/>
          <w:color w:val="000000"/>
          <w:rtl/>
        </w:rPr>
        <w:t xml:space="preserve">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139BEE6" wp14:editId="1657588D">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400F51" w:rsidR="00190F2A" w:rsidRPr="001C6C13" w:rsidRDefault="00190F2A" w:rsidP="00190F2A">
                              <w:pPr>
                                <w:pStyle w:val="Caption"/>
                                <w:bidi/>
                                <w:jc w:val="center"/>
                                <w:rPr>
                                  <w:color w:val="000000"/>
                                </w:rPr>
                              </w:pPr>
                              <w:bookmarkStart w:id="30" w:name="_Toc90736822"/>
                              <w:bookmarkStart w:id="31" w:name="_Toc90816398"/>
                              <w:r>
                                <w:rPr>
                                  <w:rtl/>
                                </w:rPr>
                                <w:t>איור</w:t>
                              </w:r>
                              <w:r>
                                <w:rPr>
                                  <w:rFonts w:hint="cs"/>
                                  <w:rtl/>
                                </w:rPr>
                                <w:t xml:space="preserve"> </w:t>
                              </w:r>
                              <w:r>
                                <w:t xml:space="preserve"> </w:t>
                              </w:r>
                              <w:fldSimple w:instr=" SEQ איור \* ARABIC ">
                                <w:r w:rsidR="00A57423">
                                  <w:rPr>
                                    <w:noProof/>
                                  </w:rPr>
                                  <w:t>5</w:t>
                                </w:r>
                              </w:fldSimple>
                              <w:r>
                                <w:rPr>
                                  <w:rFonts w:hint="cs"/>
                                  <w:rtl/>
                                </w:rPr>
                                <w:t xml:space="preserve"> </w:t>
                              </w:r>
                              <w:r>
                                <w:rPr>
                                  <w:rtl/>
                                </w:rPr>
                                <w:t>–</w:t>
                              </w:r>
                              <w:r>
                                <w:rPr>
                                  <w:rFonts w:hint="cs"/>
                                  <w:rtl/>
                                </w:rPr>
                                <w:t xml:space="preserve"> דף ראשוני של האינטראקציה</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5648;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9"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400F51" w:rsidR="00190F2A" w:rsidRPr="001C6C13" w:rsidRDefault="00190F2A" w:rsidP="00190F2A">
                        <w:pPr>
                          <w:pStyle w:val="Caption"/>
                          <w:bidi/>
                          <w:jc w:val="center"/>
                          <w:rPr>
                            <w:color w:val="000000"/>
                          </w:rPr>
                        </w:pPr>
                        <w:bookmarkStart w:id="32" w:name="_Toc90736822"/>
                        <w:bookmarkStart w:id="33" w:name="_Toc90816398"/>
                        <w:r>
                          <w:rPr>
                            <w:rtl/>
                          </w:rPr>
                          <w:t>איור</w:t>
                        </w:r>
                        <w:r>
                          <w:rPr>
                            <w:rFonts w:hint="cs"/>
                            <w:rtl/>
                          </w:rPr>
                          <w:t xml:space="preserve"> </w:t>
                        </w:r>
                        <w:r>
                          <w:t xml:space="preserve"> </w:t>
                        </w:r>
                        <w:fldSimple w:instr=" SEQ איור \* ARABIC ">
                          <w:r w:rsidR="00A57423">
                            <w:rPr>
                              <w:noProof/>
                            </w:rPr>
                            <w:t>5</w:t>
                          </w:r>
                        </w:fldSimple>
                        <w:r>
                          <w:rPr>
                            <w:rFonts w:hint="cs"/>
                            <w:rtl/>
                          </w:rPr>
                          <w:t xml:space="preserve"> </w:t>
                        </w:r>
                        <w:r>
                          <w:rPr>
                            <w:rtl/>
                          </w:rPr>
                          <w:t>–</w:t>
                        </w:r>
                        <w:r>
                          <w:rPr>
                            <w:rFonts w:hint="cs"/>
                            <w:rtl/>
                          </w:rPr>
                          <w:t xml:space="preserve"> דף ראשוני של האינטראקציה</w:t>
                        </w:r>
                        <w:bookmarkEnd w:id="32"/>
                        <w:bookmarkEnd w:id="33"/>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0074BF65"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w:t>
      </w:r>
      <w:r w:rsidR="009D3D0D">
        <w:rPr>
          <w:rFonts w:hint="cs"/>
          <w:color w:val="000000"/>
          <w:rtl/>
        </w:rPr>
        <w:t xml:space="preserve">בחלק העליון מוצגים </w:t>
      </w:r>
      <w:r w:rsidR="009C2D0B">
        <w:rPr>
          <w:rFonts w:hint="cs"/>
          <w:color w:val="000000"/>
          <w:rtl/>
        </w:rPr>
        <w:t>אחוז</w:t>
      </w:r>
      <w:r w:rsidR="009D3D0D">
        <w:rPr>
          <w:rFonts w:hint="cs"/>
          <w:color w:val="000000"/>
          <w:rtl/>
        </w:rPr>
        <w:t>י</w:t>
      </w:r>
      <w:r w:rsidR="00B748F5">
        <w:rPr>
          <w:rFonts w:hint="cs"/>
          <w:color w:val="000000"/>
          <w:rtl/>
        </w:rPr>
        <w:t xml:space="preserve"> ייצור</w:t>
      </w:r>
      <w:r w:rsidR="009C2D0B">
        <w:rPr>
          <w:rFonts w:hint="cs"/>
          <w:color w:val="000000"/>
          <w:rtl/>
        </w:rPr>
        <w:t xml:space="preserve"> החשמל </w:t>
      </w:r>
      <w:r w:rsidR="009D3D0D">
        <w:rPr>
          <w:rFonts w:hint="cs"/>
          <w:color w:val="000000"/>
          <w:rtl/>
        </w:rPr>
        <w:t>ש</w:t>
      </w:r>
      <w:r w:rsidR="009C2D0B">
        <w:rPr>
          <w:rFonts w:hint="cs"/>
          <w:color w:val="000000"/>
          <w:rtl/>
        </w:rPr>
        <w:t>ניתן לספק</w:t>
      </w:r>
      <w:r w:rsidR="009D3D0D">
        <w:rPr>
          <w:rFonts w:hint="cs"/>
          <w:color w:val="000000"/>
          <w:rtl/>
        </w:rPr>
        <w:t xml:space="preserve"> מתוך הביקוש.</w:t>
      </w:r>
      <w:r w:rsidR="009C2D0B">
        <w:rPr>
          <w:rFonts w:hint="cs"/>
          <w:color w:val="000000"/>
          <w:rtl/>
        </w:rPr>
        <w:t xml:space="preserve"> בגרף הכתום רואים את הפוטנציאל </w:t>
      </w:r>
      <w:r w:rsidR="009D3D0D">
        <w:rPr>
          <w:rFonts w:hint="cs"/>
          <w:color w:val="000000"/>
          <w:rtl/>
        </w:rPr>
        <w:t xml:space="preserve">הסולארי </w:t>
      </w:r>
      <w:r w:rsidR="009C2D0B">
        <w:rPr>
          <w:rFonts w:hint="cs"/>
          <w:color w:val="000000"/>
          <w:rtl/>
        </w:rPr>
        <w:t xml:space="preserve">לעומת הביקוש. </w:t>
      </w:r>
      <w:r w:rsidR="009D3D0D">
        <w:rPr>
          <w:rFonts w:hint="cs"/>
          <w:color w:val="000000"/>
          <w:rtl/>
        </w:rPr>
        <w:t>בתמונה מוצגת גם יכולת ה-</w:t>
      </w:r>
      <w:r w:rsidR="009D3D0D">
        <w:rPr>
          <w:color w:val="000000"/>
          <w:lang w:val="en-US"/>
        </w:rPr>
        <w:t>Hover</w:t>
      </w:r>
      <w:r w:rsidR="009C2D0B">
        <w:rPr>
          <w:rFonts w:hint="cs"/>
          <w:color w:val="000000"/>
          <w:rtl/>
        </w:rPr>
        <w:t>, ניתן לראות מהי השעה ומהו ממוצע הביקוש החודשי באותה שעה</w:t>
      </w:r>
      <w:r w:rsidR="009D3D0D">
        <w:rPr>
          <w:rFonts w:hint="cs"/>
          <w:color w:val="000000"/>
          <w:rtl/>
        </w:rPr>
        <w:t xml:space="preserve"> עליה "מרחף"  העכבר</w:t>
      </w:r>
      <w:r w:rsidR="009C2D0B">
        <w:rPr>
          <w:rFonts w:hint="cs"/>
          <w:color w:val="000000"/>
          <w:rtl/>
        </w:rPr>
        <w:t>.</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6432" behindDoc="0" locked="0" layoutInCell="1" allowOverlap="1" wp14:anchorId="578E66FB" wp14:editId="2FECDE1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7707501D" w:rsidR="00A439CB" w:rsidRPr="00A439CB" w:rsidRDefault="00A439CB" w:rsidP="00A439CB">
                              <w:pPr>
                                <w:pStyle w:val="Caption"/>
                                <w:bidi/>
                                <w:jc w:val="center"/>
                                <w:rPr>
                                  <w:color w:val="000000"/>
                                  <w:rtl/>
                                </w:rPr>
                              </w:pPr>
                              <w:bookmarkStart w:id="34" w:name="_Toc90736823"/>
                              <w:bookmarkStart w:id="35" w:name="_Toc90816399"/>
                              <w:r>
                                <w:rPr>
                                  <w:rtl/>
                                </w:rPr>
                                <w:t xml:space="preserve">איור </w:t>
                              </w:r>
                              <w:fldSimple w:instr=" SEQ איור \* ARABIC ">
                                <w:r w:rsidR="00A57423">
                                  <w:rPr>
                                    <w:noProof/>
                                  </w:rPr>
                                  <w:t>6</w:t>
                                </w:r>
                              </w:fldSimple>
                              <w:r>
                                <w:rPr>
                                  <w:rFonts w:hint="cs"/>
                                  <w:rtl/>
                                </w:rPr>
                                <w:t xml:space="preserve"> -תצוגה שנתית עבור פאנל מסוג </w:t>
                              </w:r>
                              <w:r>
                                <w:rPr>
                                  <w:rFonts w:hint="cs"/>
                                </w:rPr>
                                <w:t>BIC</w:t>
                              </w:r>
                              <w:r>
                                <w:rPr>
                                  <w:rFonts w:hint="cs"/>
                                  <w:rtl/>
                                </w:rPr>
                                <w:t xml:space="preserve"> ו-20 ק"מ רבוע</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6432"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1"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7707501D" w:rsidR="00A439CB" w:rsidRPr="00A439CB" w:rsidRDefault="00A439CB" w:rsidP="00A439CB">
                        <w:pPr>
                          <w:pStyle w:val="Caption"/>
                          <w:bidi/>
                          <w:jc w:val="center"/>
                          <w:rPr>
                            <w:color w:val="000000"/>
                            <w:rtl/>
                          </w:rPr>
                        </w:pPr>
                        <w:bookmarkStart w:id="36" w:name="_Toc90736823"/>
                        <w:bookmarkStart w:id="37" w:name="_Toc90816399"/>
                        <w:r>
                          <w:rPr>
                            <w:rtl/>
                          </w:rPr>
                          <w:t xml:space="preserve">איור </w:t>
                        </w:r>
                        <w:fldSimple w:instr=" SEQ איור \* ARABIC ">
                          <w:r w:rsidR="00A57423">
                            <w:rPr>
                              <w:noProof/>
                            </w:rPr>
                            <w:t>6</w:t>
                          </w:r>
                        </w:fldSimple>
                        <w:r>
                          <w:rPr>
                            <w:rFonts w:hint="cs"/>
                            <w:rtl/>
                          </w:rPr>
                          <w:t xml:space="preserve"> -תצוגה שנתית עבור פאנל מסוג </w:t>
                        </w:r>
                        <w:r>
                          <w:rPr>
                            <w:rFonts w:hint="cs"/>
                          </w:rPr>
                          <w:t>BIC</w:t>
                        </w:r>
                        <w:r>
                          <w:rPr>
                            <w:rFonts w:hint="cs"/>
                            <w:rtl/>
                          </w:rPr>
                          <w:t xml:space="preserve"> ו-20 ק"מ רבוע</w:t>
                        </w:r>
                        <w:bookmarkEnd w:id="36"/>
                        <w:bookmarkEnd w:id="37"/>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2576" behindDoc="0" locked="0" layoutInCell="1" allowOverlap="1" wp14:anchorId="6BC457EB" wp14:editId="2D10A2B2">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5E1DCAA1" w:rsidR="00353346" w:rsidRPr="00353346" w:rsidRDefault="00190F2A" w:rsidP="00353346">
                              <w:pPr>
                                <w:pStyle w:val="Caption"/>
                                <w:bidi/>
                                <w:jc w:val="center"/>
                              </w:pPr>
                              <w:bookmarkStart w:id="38" w:name="_Toc90736824"/>
                              <w:bookmarkStart w:id="39" w:name="_Toc90816400"/>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7</w:t>
                              </w:r>
                              <w:r w:rsidR="00CF6B8D">
                                <w:rPr>
                                  <w:noProof/>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2576"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3"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5E1DCAA1" w:rsidR="00353346" w:rsidRPr="00353346" w:rsidRDefault="00190F2A" w:rsidP="00353346">
                        <w:pPr>
                          <w:pStyle w:val="Caption"/>
                          <w:bidi/>
                          <w:jc w:val="center"/>
                        </w:pPr>
                        <w:bookmarkStart w:id="40" w:name="_Toc90736824"/>
                        <w:bookmarkStart w:id="41" w:name="_Toc90816400"/>
                        <w:r>
                          <w:rPr>
                            <w:rtl/>
                          </w:rPr>
                          <w:t xml:space="preserve">איור </w:t>
                        </w:r>
                        <w:r w:rsidR="00CF6B8D">
                          <w:fldChar w:fldCharType="begin"/>
                        </w:r>
                        <w:r w:rsidR="00CF6B8D">
                          <w:instrText xml:space="preserve"> SEQ </w:instrText>
                        </w:r>
                        <w:r w:rsidR="00CF6B8D">
                          <w:rPr>
                            <w:rtl/>
                          </w:rPr>
                          <w:instrText>איור</w:instrText>
                        </w:r>
                        <w:r w:rsidR="00CF6B8D">
                          <w:instrText xml:space="preserve"> \* ARABIC </w:instrText>
                        </w:r>
                        <w:r w:rsidR="00CF6B8D">
                          <w:fldChar w:fldCharType="separate"/>
                        </w:r>
                        <w:r w:rsidR="00A57423">
                          <w:rPr>
                            <w:noProof/>
                          </w:rPr>
                          <w:t>7</w:t>
                        </w:r>
                        <w:r w:rsidR="00CF6B8D">
                          <w:rPr>
                            <w:noProof/>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40"/>
                        <w:bookmarkEnd w:id="41"/>
                      </w:p>
                    </w:txbxContent>
                  </v:textbox>
                </v:shape>
              </v:group>
            </w:pict>
          </mc:Fallback>
        </mc:AlternateContent>
      </w:r>
      <w:r w:rsidR="00190F2A">
        <w:rPr>
          <w:color w:val="000000"/>
          <w:rtl/>
        </w:rPr>
        <w:br w:type="page"/>
      </w:r>
    </w:p>
    <w:p w14:paraId="6C7C6EC7" w14:textId="1ED84C35"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78720" behindDoc="0" locked="0" layoutInCell="1" allowOverlap="1" wp14:anchorId="2BD0293C" wp14:editId="723E630C">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20652948" w:rsidR="00353346" w:rsidRPr="002F1975" w:rsidRDefault="00353346" w:rsidP="00353346">
                              <w:pPr>
                                <w:pStyle w:val="Caption"/>
                                <w:bidi/>
                                <w:jc w:val="center"/>
                                <w:rPr>
                                  <w:color w:val="000000"/>
                                </w:rPr>
                              </w:pPr>
                              <w:bookmarkStart w:id="42" w:name="_Toc90736825"/>
                              <w:bookmarkStart w:id="43" w:name="_Toc90816401"/>
                              <w:r>
                                <w:rPr>
                                  <w:rtl/>
                                </w:rPr>
                                <w:t xml:space="preserve">איור </w:t>
                              </w:r>
                              <w:fldSimple w:instr=" SEQ איור \* ARABIC ">
                                <w:r w:rsidR="00A57423">
                                  <w:rPr>
                                    <w:noProof/>
                                  </w:rPr>
                                  <w:t>8</w:t>
                                </w:r>
                              </w:fldSimple>
                              <w:r>
                                <w:rPr>
                                  <w:rFonts w:hint="cs"/>
                                  <w:rtl/>
                                </w:rPr>
                                <w:t xml:space="preserve"> </w:t>
                              </w:r>
                              <w:r>
                                <w:rPr>
                                  <w:rtl/>
                                </w:rPr>
                                <w:t>–</w:t>
                              </w:r>
                              <w:r>
                                <w:rPr>
                                  <w:rFonts w:hint="cs"/>
                                  <w:rtl/>
                                </w:rPr>
                                <w:t xml:space="preserve"> תצוגה חודשית של חודש ינואר</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78720"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5"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20652948" w:rsidR="00353346" w:rsidRPr="002F1975" w:rsidRDefault="00353346" w:rsidP="00353346">
                        <w:pPr>
                          <w:pStyle w:val="Caption"/>
                          <w:bidi/>
                          <w:jc w:val="center"/>
                          <w:rPr>
                            <w:color w:val="000000"/>
                          </w:rPr>
                        </w:pPr>
                        <w:bookmarkStart w:id="44" w:name="_Toc90736825"/>
                        <w:bookmarkStart w:id="45" w:name="_Toc90816401"/>
                        <w:r>
                          <w:rPr>
                            <w:rtl/>
                          </w:rPr>
                          <w:t xml:space="preserve">איור </w:t>
                        </w:r>
                        <w:fldSimple w:instr=" SEQ איור \* ARABIC ">
                          <w:r w:rsidR="00A57423">
                            <w:rPr>
                              <w:noProof/>
                            </w:rPr>
                            <w:t>8</w:t>
                          </w:r>
                        </w:fldSimple>
                        <w:r>
                          <w:rPr>
                            <w:rFonts w:hint="cs"/>
                            <w:rtl/>
                          </w:rPr>
                          <w:t xml:space="preserve"> </w:t>
                        </w:r>
                        <w:r>
                          <w:rPr>
                            <w:rtl/>
                          </w:rPr>
                          <w:t>–</w:t>
                        </w:r>
                        <w:r>
                          <w:rPr>
                            <w:rFonts w:hint="cs"/>
                            <w:rtl/>
                          </w:rPr>
                          <w:t xml:space="preserve"> תצוגה חודשית של חודש ינואר</w:t>
                        </w:r>
                        <w:bookmarkEnd w:id="44"/>
                        <w:bookmarkEnd w:id="45"/>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r w:rsidR="00C4099B">
        <w:rPr>
          <w:rFonts w:hint="cs"/>
          <w:color w:val="000000"/>
          <w:rtl/>
        </w:rPr>
        <w:t>-</w:t>
      </w:r>
      <w:r w:rsidR="0060550A">
        <w:rPr>
          <w:rFonts w:hint="cs"/>
          <w:color w:val="000000"/>
          <w:rtl/>
        </w:rPr>
        <w:t>:</w:t>
      </w:r>
    </w:p>
    <w:p w14:paraId="2AC3E167" w14:textId="7B54D25F" w:rsidR="00DC1C7A" w:rsidRDefault="00C4099B" w:rsidP="00152E55">
      <w:pPr>
        <w:bidi/>
        <w:rPr>
          <w:rtl/>
        </w:rPr>
      </w:pPr>
      <w:r>
        <w:rPr>
          <w:rFonts w:hint="cs"/>
          <w:color w:val="000000"/>
          <w:rtl/>
        </w:rPr>
        <w:t>כל האינטראקטיביו</w:t>
      </w:r>
      <w:r>
        <w:rPr>
          <w:rFonts w:hint="eastAsia"/>
          <w:color w:val="000000"/>
          <w:rtl/>
        </w:rPr>
        <w:t>ת</w:t>
      </w:r>
      <w:r>
        <w:rPr>
          <w:rFonts w:hint="cs"/>
          <w:color w:val="000000"/>
          <w:rtl/>
        </w:rPr>
        <w:t xml:space="preserve"> פועלות גם ברזולוציה חודשית וגם ברזולוציה שנתית.</w:t>
      </w:r>
      <w:r>
        <w:rPr>
          <w:rFonts w:hint="cs"/>
          <w:rtl/>
        </w:rPr>
        <w:t xml:space="preserve"> </w:t>
      </w:r>
      <w:r w:rsidR="00152E55">
        <w:rPr>
          <w:rFonts w:hint="cs"/>
          <w:rtl/>
        </w:rPr>
        <w:t xml:space="preserve">לחזרה לתצוגה שנתית, ניתן ללחוץ על </w:t>
      </w:r>
      <w:r w:rsidR="00152E55">
        <w:rPr>
          <w:lang w:val="en-US"/>
        </w:rPr>
        <w:t>Full Year View</w:t>
      </w:r>
      <w:r w:rsidR="00152E55">
        <w:rPr>
          <w:rFonts w:hint="cs"/>
          <w:rtl/>
        </w:rPr>
        <w:t xml:space="preserve"> </w:t>
      </w:r>
      <w:r>
        <w:rPr>
          <w:rFonts w:hint="cs"/>
          <w:rtl/>
        </w:rPr>
        <w:t>בפאנל השליטה</w:t>
      </w:r>
      <w:r w:rsidR="00152E55">
        <w:rPr>
          <w:rFonts w:hint="cs"/>
          <w:rtl/>
        </w:rPr>
        <w:t xml:space="preserve"> למטה.</w:t>
      </w:r>
      <w:r>
        <w:rPr>
          <w:rFonts w:hint="cs"/>
          <w:rtl/>
        </w:rPr>
        <w:t xml:space="preserve"> </w:t>
      </w:r>
    </w:p>
    <w:p w14:paraId="49A09D63" w14:textId="3C815E74" w:rsidR="00A439CB" w:rsidRDefault="00DC1C7A" w:rsidP="00DC1C7A">
      <w:pPr>
        <w:bidi/>
        <w:rPr>
          <w:rtl/>
        </w:rPr>
      </w:pPr>
      <w:r>
        <w:rPr>
          <w:noProof/>
          <w:color w:val="000000"/>
        </w:rPr>
        <mc:AlternateContent>
          <mc:Choice Requires="wpg">
            <w:drawing>
              <wp:anchor distT="0" distB="0" distL="114300" distR="114300" simplePos="0" relativeHeight="251682816" behindDoc="0" locked="0" layoutInCell="1" allowOverlap="1" wp14:anchorId="3ECC5FCE" wp14:editId="5E6AC223">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7C116625" w:rsidR="00E20AFA" w:rsidRPr="00ED1FC5" w:rsidRDefault="00E20AFA" w:rsidP="00E20AFA">
                              <w:pPr>
                                <w:pStyle w:val="Caption"/>
                                <w:bidi/>
                                <w:jc w:val="center"/>
                              </w:pPr>
                              <w:bookmarkStart w:id="46" w:name="_Toc90736826"/>
                              <w:bookmarkStart w:id="47" w:name="_Toc90816402"/>
                              <w:r>
                                <w:rPr>
                                  <w:rtl/>
                                </w:rPr>
                                <w:t xml:space="preserve">איור </w:t>
                              </w:r>
                              <w:fldSimple w:instr=" SEQ איור \* ARABIC ">
                                <w:r w:rsidR="00A57423">
                                  <w:rPr>
                                    <w:noProof/>
                                  </w:rPr>
                                  <w:t>9</w:t>
                                </w:r>
                              </w:fldSimple>
                              <w:r>
                                <w:rPr>
                                  <w:rFonts w:hint="cs"/>
                                  <w:rtl/>
                                </w:rPr>
                                <w:t xml:space="preserve"> </w:t>
                              </w:r>
                              <w:r>
                                <w:rPr>
                                  <w:rtl/>
                                </w:rPr>
                                <w:t>–</w:t>
                              </w:r>
                              <w:r>
                                <w:rPr>
                                  <w:rFonts w:hint="cs"/>
                                  <w:rtl/>
                                </w:rPr>
                                <w:t xml:space="preserve"> בחירה של שטח באמצעות הגלילה בצד ימין</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2816"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7"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7C116625" w:rsidR="00E20AFA" w:rsidRPr="00ED1FC5" w:rsidRDefault="00E20AFA" w:rsidP="00E20AFA">
                        <w:pPr>
                          <w:pStyle w:val="Caption"/>
                          <w:bidi/>
                          <w:jc w:val="center"/>
                        </w:pPr>
                        <w:bookmarkStart w:id="48" w:name="_Toc90736826"/>
                        <w:bookmarkStart w:id="49" w:name="_Toc90816402"/>
                        <w:r>
                          <w:rPr>
                            <w:rtl/>
                          </w:rPr>
                          <w:t xml:space="preserve">איור </w:t>
                        </w:r>
                        <w:fldSimple w:instr=" SEQ איור \* ARABIC ">
                          <w:r w:rsidR="00A57423">
                            <w:rPr>
                              <w:noProof/>
                            </w:rPr>
                            <w:t>9</w:t>
                          </w:r>
                        </w:fldSimple>
                        <w:r>
                          <w:rPr>
                            <w:rFonts w:hint="cs"/>
                            <w:rtl/>
                          </w:rPr>
                          <w:t xml:space="preserve"> </w:t>
                        </w:r>
                        <w:r>
                          <w:rPr>
                            <w:rtl/>
                          </w:rPr>
                          <w:t>–</w:t>
                        </w:r>
                        <w:r>
                          <w:rPr>
                            <w:rFonts w:hint="cs"/>
                            <w:rtl/>
                          </w:rPr>
                          <w:t xml:space="preserve"> בחירה של שטח באמצעות הגלילה בצד ימין</w:t>
                        </w:r>
                        <w:bookmarkEnd w:id="48"/>
                        <w:bookmarkEnd w:id="49"/>
                      </w:p>
                    </w:txbxContent>
                  </v:textbox>
                </v:shape>
              </v:group>
            </w:pict>
          </mc:Fallback>
        </mc:AlternateContent>
      </w:r>
      <w:r>
        <w:rPr>
          <w:rFonts w:hint="cs"/>
          <w:rtl/>
        </w:rPr>
        <w:t xml:space="preserve">באיור </w:t>
      </w:r>
      <w:r w:rsidR="00C4099B">
        <w:rPr>
          <w:rFonts w:hint="cs"/>
          <w:rtl/>
        </w:rPr>
        <w:t xml:space="preserve">מטה </w:t>
      </w:r>
      <w:r>
        <w:rPr>
          <w:rFonts w:hint="cs"/>
          <w:rtl/>
        </w:rPr>
        <w:t>ניתן לראות בחירה של שטח מתוך הגלילה:</w:t>
      </w:r>
      <w:r w:rsidR="00A439CB">
        <w:rPr>
          <w:rtl/>
        </w:rPr>
        <w:br w:type="page"/>
      </w:r>
    </w:p>
    <w:p w14:paraId="46D4F91E" w14:textId="4942FFE5" w:rsidR="00B57807" w:rsidRDefault="0044606D" w:rsidP="00A35E72">
      <w:pPr>
        <w:pStyle w:val="Heading2"/>
        <w:bidi/>
      </w:pPr>
      <w:bookmarkStart w:id="50" w:name="_Toc90816273"/>
      <w:r>
        <w:rPr>
          <w:rtl/>
        </w:rPr>
        <w:lastRenderedPageBreak/>
        <w:t>התפלגות ייצור חשמל בין הסקטורים השונים לאורך השנים</w:t>
      </w:r>
      <w:bookmarkEnd w:id="50"/>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87F0B2A"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מבצעים התייעלות אנרגטית ואילו סקטורים דווקא צורכים יותר אנרגיה לאורך השנים.</w:t>
      </w:r>
    </w:p>
    <w:p w14:paraId="131A8487" w14:textId="052D1B29"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36BC9E56"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w:t>
      </w:r>
      <w:r w:rsidR="006938DB">
        <w:rPr>
          <w:rFonts w:hint="cs"/>
          <w:color w:val="000000"/>
          <w:rtl/>
          <w:lang w:val="en-US"/>
        </w:rPr>
        <w:t xml:space="preserve"> בפאנל השמאלי</w:t>
      </w:r>
      <w:r>
        <w:rPr>
          <w:rFonts w:hint="cs"/>
          <w:color w:val="000000"/>
          <w:rtl/>
          <w:lang w:val="en-US"/>
        </w:rPr>
        <w:t xml:space="preserve"> </w:t>
      </w:r>
      <w:r w:rsidR="006938DB">
        <w:rPr>
          <w:rFonts w:hint="cs"/>
          <w:color w:val="000000"/>
          <w:rtl/>
          <w:lang w:val="en-US"/>
        </w:rPr>
        <w:t>(</w:t>
      </w:r>
      <w:r>
        <w:rPr>
          <w:rFonts w:hint="cs"/>
          <w:color w:val="000000"/>
          <w:rtl/>
          <w:lang w:val="en-US"/>
        </w:rPr>
        <w:t>בכל שנה</w:t>
      </w:r>
      <w:r w:rsidR="006938DB">
        <w:rPr>
          <w:rFonts w:hint="cs"/>
          <w:color w:val="000000"/>
          <w:rtl/>
          <w:lang w:val="en-US"/>
        </w:rPr>
        <w:t>)</w:t>
      </w:r>
      <w:r>
        <w:rPr>
          <w:rFonts w:hint="cs"/>
          <w:color w:val="000000"/>
          <w:rtl/>
          <w:lang w:val="en-US"/>
        </w:rPr>
        <w:t>, ניתן לראות את מגמ</w:t>
      </w:r>
      <w:r w:rsidR="006938DB">
        <w:rPr>
          <w:rFonts w:hint="cs"/>
          <w:color w:val="000000"/>
          <w:rtl/>
          <w:lang w:val="en-US"/>
        </w:rPr>
        <w:t>ת</w:t>
      </w:r>
      <w:r>
        <w:rPr>
          <w:rFonts w:hint="cs"/>
          <w:color w:val="000000"/>
          <w:rtl/>
          <w:lang w:val="en-US"/>
        </w:rPr>
        <w:t xml:space="preserve"> הצריכה של אותו הסקטור לאורך השנים.</w:t>
      </w:r>
    </w:p>
    <w:p w14:paraId="2A7D17A6" w14:textId="3F3422C5"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w:t>
      </w:r>
      <w:r w:rsidR="006938DB">
        <w:rPr>
          <w:rFonts w:hint="cs"/>
          <w:color w:val="000000"/>
          <w:rtl/>
        </w:rPr>
        <w:t>לצפות בכל</w:t>
      </w:r>
      <w:r>
        <w:rPr>
          <w:rFonts w:hint="cs"/>
          <w:color w:val="000000"/>
          <w:rtl/>
        </w:rPr>
        <w:t xml:space="preserve"> סקטור בנפרד</w:t>
      </w:r>
      <w:r w:rsidR="006938DB">
        <w:rPr>
          <w:rFonts w:hint="cs"/>
          <w:color w:val="000000"/>
          <w:rtl/>
        </w:rPr>
        <w:t xml:space="preserve"> או</w:t>
      </w:r>
      <w:r>
        <w:rPr>
          <w:rFonts w:hint="cs"/>
          <w:color w:val="000000"/>
          <w:rtl/>
        </w:rPr>
        <w:t xml:space="preserve"> על ידי לחיצה על </w:t>
      </w:r>
      <w:r>
        <w:rPr>
          <w:color w:val="000000"/>
          <w:lang w:val="en-US"/>
        </w:rPr>
        <w:t>compare</w:t>
      </w:r>
      <w:r>
        <w:rPr>
          <w:rFonts w:hint="cs"/>
          <w:color w:val="000000"/>
          <w:rtl/>
        </w:rPr>
        <w:t xml:space="preserve"> לראות מספר סקטורים יחד (כאשר הכפתור מסומן באדום, נראה כל סקטור בנפרד. כאשר הכפתור מסומן בירוק, נראה השוואה של כל </w:t>
      </w:r>
      <w:r w:rsidR="006938DB">
        <w:rPr>
          <w:rFonts w:hint="cs"/>
          <w:color w:val="000000"/>
          <w:rtl/>
        </w:rPr>
        <w:t>ה</w:t>
      </w:r>
      <w:r>
        <w:rPr>
          <w:rFonts w:hint="cs"/>
          <w:color w:val="000000"/>
          <w:rtl/>
        </w:rPr>
        <w:t>סקטור</w:t>
      </w:r>
      <w:r w:rsidR="006938DB">
        <w:rPr>
          <w:rFonts w:hint="cs"/>
          <w:color w:val="000000"/>
          <w:rtl/>
        </w:rPr>
        <w:t>ים</w:t>
      </w:r>
      <w:r>
        <w:rPr>
          <w:rFonts w:hint="cs"/>
          <w:color w:val="000000"/>
          <w:rtl/>
        </w:rPr>
        <w:t xml:space="preserve">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6912" behindDoc="0" locked="0" layoutInCell="1" allowOverlap="1" wp14:anchorId="36474345" wp14:editId="40A69F71">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592A4182" w:rsidR="004E31BA" w:rsidRPr="004E31BA" w:rsidRDefault="004E31BA" w:rsidP="004E31BA">
                              <w:pPr>
                                <w:pStyle w:val="Caption"/>
                                <w:bidi/>
                                <w:jc w:val="center"/>
                                <w:rPr>
                                  <w:color w:val="000000"/>
                                  <w:rtl/>
                                  <w:lang w:val="en-US"/>
                                </w:rPr>
                              </w:pPr>
                              <w:bookmarkStart w:id="51" w:name="_Toc90736827"/>
                              <w:bookmarkStart w:id="52" w:name="_Toc90816403"/>
                              <w:r>
                                <w:rPr>
                                  <w:rtl/>
                                </w:rPr>
                                <w:t>איור</w:t>
                              </w:r>
                              <w:r>
                                <w:t xml:space="preserve"> </w:t>
                              </w:r>
                              <w:fldSimple w:instr=" SEQ איור \* ARABIC ">
                                <w:r w:rsidR="00A57423">
                                  <w:rPr>
                                    <w:noProof/>
                                  </w:rPr>
                                  <w:t>10</w:t>
                                </w:r>
                              </w:fldSimple>
                              <w:r>
                                <w:t xml:space="preserve">  </w:t>
                              </w:r>
                              <w:r>
                                <w:rPr>
                                  <w:rFonts w:hint="cs"/>
                                  <w:rtl/>
                                </w:rPr>
                                <w:t xml:space="preserve"> - המצב הראשוני של </w:t>
                              </w:r>
                              <w:r>
                                <w:rPr>
                                  <w:rFonts w:hint="cs"/>
                                  <w:rtl/>
                                </w:rPr>
                                <w:t>הווזיואליזציה</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6912"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9"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592A4182" w:rsidR="004E31BA" w:rsidRPr="004E31BA" w:rsidRDefault="004E31BA" w:rsidP="004E31BA">
                        <w:pPr>
                          <w:pStyle w:val="Caption"/>
                          <w:bidi/>
                          <w:jc w:val="center"/>
                          <w:rPr>
                            <w:color w:val="000000"/>
                            <w:rtl/>
                            <w:lang w:val="en-US"/>
                          </w:rPr>
                        </w:pPr>
                        <w:bookmarkStart w:id="53" w:name="_Toc90736827"/>
                        <w:bookmarkStart w:id="54" w:name="_Toc90816403"/>
                        <w:r>
                          <w:rPr>
                            <w:rtl/>
                          </w:rPr>
                          <w:t>איור</w:t>
                        </w:r>
                        <w:r>
                          <w:t xml:space="preserve"> </w:t>
                        </w:r>
                        <w:fldSimple w:instr=" SEQ איור \* ARABIC ">
                          <w:r w:rsidR="00A57423">
                            <w:rPr>
                              <w:noProof/>
                            </w:rPr>
                            <w:t>10</w:t>
                          </w:r>
                        </w:fldSimple>
                        <w:r>
                          <w:t xml:space="preserve">  </w:t>
                        </w:r>
                        <w:r>
                          <w:rPr>
                            <w:rFonts w:hint="cs"/>
                            <w:rtl/>
                          </w:rPr>
                          <w:t xml:space="preserve"> - המצב הראשוני של </w:t>
                        </w:r>
                        <w:r>
                          <w:rPr>
                            <w:rFonts w:hint="cs"/>
                            <w:rtl/>
                          </w:rPr>
                          <w:t>הווזיואליזציה</w:t>
                        </w:r>
                        <w:bookmarkEnd w:id="53"/>
                        <w:bookmarkEnd w:id="54"/>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1008" behindDoc="0" locked="0" layoutInCell="1" allowOverlap="1" wp14:anchorId="7A8509A8" wp14:editId="533F8D03">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45CA31DC" w:rsidR="004E31BA" w:rsidRPr="00D621FA" w:rsidRDefault="004E31BA" w:rsidP="004E31BA">
                              <w:pPr>
                                <w:pStyle w:val="Caption"/>
                                <w:bidi/>
                                <w:jc w:val="center"/>
                                <w:rPr>
                                  <w:color w:val="000000"/>
                                </w:rPr>
                              </w:pPr>
                              <w:bookmarkStart w:id="55" w:name="_Toc90736828"/>
                              <w:bookmarkStart w:id="56" w:name="_Toc90816404"/>
                              <w:r>
                                <w:rPr>
                                  <w:rtl/>
                                </w:rPr>
                                <w:t xml:space="preserve">איור </w:t>
                              </w:r>
                              <w:fldSimple w:instr=" SEQ איור \* ARABIC ">
                                <w:r w:rsidR="00A57423">
                                  <w:rPr>
                                    <w:noProof/>
                                  </w:rPr>
                                  <w:t>11</w:t>
                                </w:r>
                              </w:fldSimple>
                              <w:r>
                                <w:rPr>
                                  <w:rFonts w:hint="cs"/>
                                  <w:rtl/>
                                </w:rPr>
                                <w:t xml:space="preserve"> </w:t>
                              </w:r>
                              <w:r>
                                <w:rPr>
                                  <w:rtl/>
                                </w:rPr>
                                <w:t>–</w:t>
                              </w:r>
                              <w:r>
                                <w:rPr>
                                  <w:rFonts w:hint="cs"/>
                                  <w:rtl/>
                                </w:rPr>
                                <w:t xml:space="preserve"> תצוגה של סקטור ביתי בלבד</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1008"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1"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45CA31DC" w:rsidR="004E31BA" w:rsidRPr="00D621FA" w:rsidRDefault="004E31BA" w:rsidP="004E31BA">
                        <w:pPr>
                          <w:pStyle w:val="Caption"/>
                          <w:bidi/>
                          <w:jc w:val="center"/>
                          <w:rPr>
                            <w:color w:val="000000"/>
                          </w:rPr>
                        </w:pPr>
                        <w:bookmarkStart w:id="57" w:name="_Toc90736828"/>
                        <w:bookmarkStart w:id="58" w:name="_Toc90816404"/>
                        <w:r>
                          <w:rPr>
                            <w:rtl/>
                          </w:rPr>
                          <w:t xml:space="preserve">איור </w:t>
                        </w:r>
                        <w:fldSimple w:instr=" SEQ איור \* ARABIC ">
                          <w:r w:rsidR="00A57423">
                            <w:rPr>
                              <w:noProof/>
                            </w:rPr>
                            <w:t>11</w:t>
                          </w:r>
                        </w:fldSimple>
                        <w:r>
                          <w:rPr>
                            <w:rFonts w:hint="cs"/>
                            <w:rtl/>
                          </w:rPr>
                          <w:t xml:space="preserve"> </w:t>
                        </w:r>
                        <w:r>
                          <w:rPr>
                            <w:rtl/>
                          </w:rPr>
                          <w:t>–</w:t>
                        </w:r>
                        <w:r>
                          <w:rPr>
                            <w:rFonts w:hint="cs"/>
                            <w:rtl/>
                          </w:rPr>
                          <w:t xml:space="preserve"> תצוגה של סקטור ביתי בלבד</w:t>
                        </w:r>
                        <w:bookmarkEnd w:id="57"/>
                        <w:bookmarkEnd w:id="58"/>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5104" behindDoc="0" locked="0" layoutInCell="1" allowOverlap="1" wp14:anchorId="161FB2A2" wp14:editId="4811998F">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6682B7FF" w:rsidR="00C1725A" w:rsidRPr="00C1725A" w:rsidRDefault="00C1725A" w:rsidP="00D20946">
                              <w:pPr>
                                <w:pStyle w:val="Caption"/>
                                <w:bidi/>
                                <w:jc w:val="center"/>
                                <w:rPr>
                                  <w:color w:val="000000"/>
                                  <w:rtl/>
                                </w:rPr>
                              </w:pPr>
                              <w:bookmarkStart w:id="59" w:name="_Toc90736829"/>
                              <w:bookmarkStart w:id="60" w:name="_Toc90816405"/>
                              <w:r>
                                <w:rPr>
                                  <w:rtl/>
                                </w:rPr>
                                <w:t>איור</w:t>
                              </w:r>
                              <w:r w:rsidR="00D20946">
                                <w:t xml:space="preserve"> </w:t>
                              </w:r>
                              <w:r w:rsidR="00D20946">
                                <w:rPr>
                                  <w:rFonts w:hint="cs"/>
                                  <w:rtl/>
                                </w:rPr>
                                <w:t xml:space="preserve"> </w:t>
                              </w:r>
                              <w:r w:rsidR="00D20946">
                                <w:t xml:space="preserve"> </w:t>
                              </w:r>
                              <w:fldSimple w:instr=" SEQ איור \* ARABIC ">
                                <w:r w:rsidR="00A57423">
                                  <w:rPr>
                                    <w:noProof/>
                                  </w:rPr>
                                  <w:t>12</w:t>
                                </w:r>
                                <w:bookmarkEnd w:id="59"/>
                              </w:fldSimple>
                              <w:r w:rsidR="00D20946">
                                <w:rPr>
                                  <w:rFonts w:hint="cs"/>
                                  <w:noProof/>
                                  <w:rtl/>
                                </w:rPr>
                                <w:t xml:space="preserve">- </w:t>
                              </w:r>
                              <w:r w:rsidR="00D20946">
                                <w:rPr>
                                  <w:rFonts w:hint="cs"/>
                                  <w:rtl/>
                                </w:rPr>
                                <w:t>השוואה בין סקטורים כאשר הכפתור דולק</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5104"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3"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6682B7FF" w:rsidR="00C1725A" w:rsidRPr="00C1725A" w:rsidRDefault="00C1725A" w:rsidP="00D20946">
                        <w:pPr>
                          <w:pStyle w:val="Caption"/>
                          <w:bidi/>
                          <w:jc w:val="center"/>
                          <w:rPr>
                            <w:color w:val="000000"/>
                            <w:rtl/>
                          </w:rPr>
                        </w:pPr>
                        <w:bookmarkStart w:id="61" w:name="_Toc90736829"/>
                        <w:bookmarkStart w:id="62" w:name="_Toc90816405"/>
                        <w:r>
                          <w:rPr>
                            <w:rtl/>
                          </w:rPr>
                          <w:t>איור</w:t>
                        </w:r>
                        <w:r w:rsidR="00D20946">
                          <w:t xml:space="preserve"> </w:t>
                        </w:r>
                        <w:r w:rsidR="00D20946">
                          <w:rPr>
                            <w:rFonts w:hint="cs"/>
                            <w:rtl/>
                          </w:rPr>
                          <w:t xml:space="preserve"> </w:t>
                        </w:r>
                        <w:r w:rsidR="00D20946">
                          <w:t xml:space="preserve"> </w:t>
                        </w:r>
                        <w:fldSimple w:instr=" SEQ איור \* ARABIC ">
                          <w:r w:rsidR="00A57423">
                            <w:rPr>
                              <w:noProof/>
                            </w:rPr>
                            <w:t>12</w:t>
                          </w:r>
                          <w:bookmarkEnd w:id="61"/>
                        </w:fldSimple>
                        <w:r w:rsidR="00D20946">
                          <w:rPr>
                            <w:rFonts w:hint="cs"/>
                            <w:noProof/>
                            <w:rtl/>
                          </w:rPr>
                          <w:t xml:space="preserve">- </w:t>
                        </w:r>
                        <w:r w:rsidR="00D20946">
                          <w:rPr>
                            <w:rFonts w:hint="cs"/>
                            <w:rtl/>
                          </w:rPr>
                          <w:t>השוואה בין סקטורים כאשר הכפתור דולק</w:t>
                        </w:r>
                        <w:bookmarkEnd w:id="62"/>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63" w:name="_Toc90816274"/>
      <w:r>
        <w:rPr>
          <w:rFonts w:hint="cs"/>
          <w:rtl/>
        </w:rPr>
        <w:lastRenderedPageBreak/>
        <w:t>קשר בפועל בין קרינה סולרית לייצור חשמל מאנרגיות מתחדשות</w:t>
      </w:r>
      <w:bookmarkEnd w:id="6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48C87F3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w:t>
      </w:r>
      <w:r w:rsidR="003C21FE">
        <w:rPr>
          <w:rFonts w:hint="cs"/>
          <w:rtl/>
        </w:rPr>
        <w:t xml:space="preserve"> (הפוטנציאל)</w:t>
      </w:r>
      <w:r w:rsidR="00DF1B25">
        <w:rPr>
          <w:rFonts w:hint="cs"/>
          <w:rtl/>
        </w:rPr>
        <w:t xml:space="preserve"> לייצור חשמל מאנרגיות מתחדשות בפועל</w:t>
      </w:r>
      <w:r w:rsidR="003C21FE">
        <w:rPr>
          <w:rFonts w:hint="cs"/>
          <w:rtl/>
        </w:rPr>
        <w:t>.</w:t>
      </w:r>
      <w:r w:rsidR="00DF1B25">
        <w:rPr>
          <w:rFonts w:hint="cs"/>
          <w:rtl/>
        </w:rPr>
        <w:t xml:space="preserve"> </w:t>
      </w:r>
      <w:r w:rsidR="003C21FE">
        <w:rPr>
          <w:rFonts w:hint="cs"/>
          <w:rtl/>
        </w:rPr>
        <w:t xml:space="preserve">כך נראה </w:t>
      </w:r>
      <w:r w:rsidR="00DF1B25">
        <w:rPr>
          <w:rFonts w:hint="cs"/>
          <w:rtl/>
        </w:rPr>
        <w:t xml:space="preserve">האם אנחנו אכן מנצלים טוב יותר את </w:t>
      </w:r>
      <w:r w:rsidR="003C21FE">
        <w:rPr>
          <w:rFonts w:hint="cs"/>
          <w:rtl/>
        </w:rPr>
        <w:t xml:space="preserve">הקרינה </w:t>
      </w:r>
      <w:r w:rsidR="00DF1B25">
        <w:rPr>
          <w:rFonts w:hint="cs"/>
          <w:rtl/>
        </w:rPr>
        <w:t xml:space="preserve">הסולרית </w:t>
      </w:r>
      <w:r w:rsidR="000C5661">
        <w:rPr>
          <w:rFonts w:hint="cs"/>
          <w:rtl/>
        </w:rPr>
        <w:t>ומצליחים לייצר יותר חשמל מה</w:t>
      </w:r>
      <w:r w:rsidR="003C21FE">
        <w:rPr>
          <w:rFonts w:hint="cs"/>
          <w:rtl/>
        </w:rPr>
        <w:t>שימוש בה</w:t>
      </w:r>
      <w:r w:rsidR="000C5661">
        <w:rPr>
          <w:rFonts w:hint="cs"/>
          <w:rtl/>
        </w:rPr>
        <w:t>.</w:t>
      </w:r>
      <w:r w:rsidR="00365FD5">
        <w:rPr>
          <w:rFonts w:hint="cs"/>
          <w:rtl/>
        </w:rPr>
        <w:t xml:space="preserve"> חשוב </w:t>
      </w:r>
      <w:r w:rsidR="003C21FE">
        <w:rPr>
          <w:rFonts w:hint="cs"/>
          <w:rtl/>
        </w:rPr>
        <w:t xml:space="preserve">לנו </w:t>
      </w:r>
      <w:r w:rsidR="00365FD5">
        <w:rPr>
          <w:rFonts w:hint="cs"/>
          <w:rtl/>
        </w:rPr>
        <w:t xml:space="preserve">להבין האם אנחנו </w:t>
      </w:r>
      <w:r w:rsidR="003C21FE">
        <w:rPr>
          <w:rFonts w:hint="cs"/>
          <w:rtl/>
        </w:rPr>
        <w:t>אכן</w:t>
      </w:r>
      <w:r w:rsidR="00365FD5">
        <w:rPr>
          <w:rFonts w:hint="cs"/>
          <w:rtl/>
        </w:rPr>
        <w:t xml:space="preserve"> מצליחים להתקדם עם השנים, ומצליחים באמת לנצל יותר טוב את </w:t>
      </w:r>
      <w:r w:rsidR="003C21FE">
        <w:rPr>
          <w:rFonts w:hint="cs"/>
          <w:rtl/>
        </w:rPr>
        <w:t xml:space="preserve">הקרינה </w:t>
      </w:r>
      <w:r w:rsidR="00365FD5">
        <w:rPr>
          <w:rFonts w:hint="cs"/>
          <w:rtl/>
        </w:rPr>
        <w:t>הסולרית.</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C8F1CDF"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sidR="003C21FE">
        <w:rPr>
          <w:rFonts w:hint="cs"/>
          <w:rtl/>
        </w:rPr>
        <w:t xml:space="preserve">). </w:t>
      </w:r>
      <w:r>
        <w:rPr>
          <w:rFonts w:hint="cs"/>
          <w:rtl/>
        </w:rPr>
        <w:t>יצרנו גרף פיזור עבור 4 חודשים נבחרים: ינואר, אפריל, יולי ואוקטובר (חורף, קיץ ועונות מעבר).</w:t>
      </w:r>
      <w:r w:rsidR="00874F61">
        <w:rPr>
          <w:rFonts w:hint="cs"/>
          <w:rtl/>
        </w:rPr>
        <w:t xml:space="preserve"> בכל גרף, ניתן לראות בציר</w:t>
      </w:r>
      <w:r w:rsidR="003C21FE">
        <w:rPr>
          <w:rFonts w:hint="cs"/>
          <w:rtl/>
        </w:rPr>
        <w:t xml:space="preserve"> ה-</w:t>
      </w:r>
      <w:r w:rsidR="00874F61">
        <w:rPr>
          <w:rFonts w:hint="cs"/>
        </w:rPr>
        <w:t>X</w:t>
      </w:r>
      <w:r w:rsidR="00874F61">
        <w:rPr>
          <w:rFonts w:hint="cs"/>
          <w:rtl/>
        </w:rPr>
        <w:t xml:space="preserve"> את הקרינה הסולרית (בוואט-שעה למטר רבוע) ובציר</w:t>
      </w:r>
      <w:r w:rsidR="003C21FE">
        <w:rPr>
          <w:rFonts w:hint="cs"/>
          <w:rtl/>
        </w:rPr>
        <w:t xml:space="preserve"> ה-</w:t>
      </w:r>
      <w:r w:rsidR="00874F61">
        <w:rPr>
          <w:rFonts w:hint="cs"/>
        </w:rPr>
        <w:t>Y</w:t>
      </w:r>
      <w:r w:rsidR="00874F61">
        <w:rPr>
          <w:rFonts w:hint="cs"/>
          <w:rtl/>
        </w:rPr>
        <w:t xml:space="preserve"> את ייצור החשמל מאנרגיות מתחדשות (במגה-וואט שעה).</w:t>
      </w:r>
    </w:p>
    <w:p w14:paraId="530BF233" w14:textId="70E3A0F1"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 xml:space="preserve">אדום, 2019- ירוק, 2020-כחול. בנוסף, עבור כל שנה הוספנו קו מגמה על מנת </w:t>
      </w:r>
      <w:r w:rsidR="003C21FE">
        <w:rPr>
          <w:rFonts w:hint="cs"/>
          <w:rtl/>
        </w:rPr>
        <w:t xml:space="preserve">להדגיש </w:t>
      </w:r>
      <w:r w:rsidR="00EA7896">
        <w:rPr>
          <w:rFonts w:hint="cs"/>
          <w:rtl/>
        </w:rPr>
        <w:t>טוב</w:t>
      </w:r>
      <w:r w:rsidR="003C21FE">
        <w:rPr>
          <w:rFonts w:hint="cs"/>
          <w:rtl/>
        </w:rPr>
        <w:t xml:space="preserve"> יותר</w:t>
      </w:r>
      <w:r w:rsidR="00EA7896">
        <w:rPr>
          <w:rFonts w:hint="cs"/>
          <w:rtl/>
        </w:rPr>
        <w:t xml:space="preserve"> את ההבדלים.</w:t>
      </w:r>
    </w:p>
    <w:p w14:paraId="440CA1BD" w14:textId="73E2E575" w:rsidR="00EA7896" w:rsidRDefault="00EA7896" w:rsidP="00EA7896">
      <w:pPr>
        <w:pStyle w:val="ListParagraph"/>
        <w:bidi/>
        <w:rPr>
          <w:rtl/>
        </w:rPr>
      </w:pPr>
      <w:r>
        <w:rPr>
          <w:rFonts w:hint="cs"/>
          <w:rtl/>
        </w:rPr>
        <w:t xml:space="preserve">יש ריכוז של נקודות כחולות, מעל ירוקות שנמצאות מעל נקודות אדומות, מה שאומר </w:t>
      </w:r>
      <w:r w:rsidR="007D2EE5">
        <w:rPr>
          <w:rFonts w:hint="cs"/>
          <w:rtl/>
        </w:rPr>
        <w:t>ש</w:t>
      </w:r>
      <w:r>
        <w:rPr>
          <w:rFonts w:hint="cs"/>
          <w:rtl/>
        </w:rPr>
        <w:t>יש עלייה בייצור חשמל מאנרגיות מתחדשות לאורך השנים. בארבעת הגרפים, הקו הכחול נמצא הכי גבוה, מתחתיו הקו הירוק ומתחת להם הקו האדום</w:t>
      </w:r>
      <w:r w:rsidR="007D2EE5">
        <w:rPr>
          <w:rFonts w:hint="cs"/>
          <w:rtl/>
        </w:rPr>
        <w:t xml:space="preserve"> מה שמדגיש את השיפור הבין שנתי</w:t>
      </w:r>
      <w:r>
        <w:rPr>
          <w:rFonts w:hint="cs"/>
          <w:rtl/>
        </w:rPr>
        <w:t>.</w:t>
      </w:r>
    </w:p>
    <w:p w14:paraId="03BAB84D" w14:textId="14131020" w:rsidR="00FE7D2D" w:rsidRPr="00D64B01" w:rsidRDefault="00A16DF2" w:rsidP="00A16DF2">
      <w:pPr>
        <w:rPr>
          <w:lang w:val="en-US"/>
        </w:rPr>
      </w:pPr>
      <w:r>
        <w:rPr>
          <w:rFonts w:hint="cs"/>
          <w:noProof/>
          <w:rtl/>
          <w:lang w:val="he-IL"/>
        </w:rPr>
        <mc:AlternateContent>
          <mc:Choice Requires="wpg">
            <w:drawing>
              <wp:anchor distT="0" distB="0" distL="114300" distR="114300" simplePos="0" relativeHeight="251698176" behindDoc="0" locked="0" layoutInCell="1" allowOverlap="1" wp14:anchorId="657DAE23" wp14:editId="663CEB3F">
                <wp:simplePos x="0" y="0"/>
                <wp:positionH relativeFrom="column">
                  <wp:posOffset>-857250</wp:posOffset>
                </wp:positionH>
                <wp:positionV relativeFrom="paragraph">
                  <wp:posOffset>5080</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48E5ED4" w:rsidR="00A16DF2" w:rsidRPr="00925C81" w:rsidRDefault="00A16DF2" w:rsidP="00A16DF2">
                              <w:pPr>
                                <w:pStyle w:val="Caption"/>
                                <w:bidi/>
                                <w:jc w:val="center"/>
                                <w:rPr>
                                  <w:noProof/>
                                </w:rPr>
                              </w:pPr>
                              <w:bookmarkStart w:id="64" w:name="_Toc90736830"/>
                              <w:bookmarkStart w:id="65" w:name="_Toc90816406"/>
                              <w:r>
                                <w:rPr>
                                  <w:rtl/>
                                </w:rPr>
                                <w:t xml:space="preserve">איור </w:t>
                              </w:r>
                              <w:fldSimple w:instr=" SEQ איור \* ARABIC ">
                                <w:r w:rsidR="00A57423">
                                  <w:rPr>
                                    <w:noProof/>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698176"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5"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48E5ED4" w:rsidR="00A16DF2" w:rsidRPr="00925C81" w:rsidRDefault="00A16DF2" w:rsidP="00A16DF2">
                        <w:pPr>
                          <w:pStyle w:val="Caption"/>
                          <w:bidi/>
                          <w:jc w:val="center"/>
                          <w:rPr>
                            <w:noProof/>
                          </w:rPr>
                        </w:pPr>
                        <w:bookmarkStart w:id="66" w:name="_Toc90736830"/>
                        <w:bookmarkStart w:id="67" w:name="_Toc90816406"/>
                        <w:r>
                          <w:rPr>
                            <w:rtl/>
                          </w:rPr>
                          <w:t xml:space="preserve">איור </w:t>
                        </w:r>
                        <w:fldSimple w:instr=" SEQ איור \* ARABIC ">
                          <w:r w:rsidR="00A57423">
                            <w:rPr>
                              <w:noProof/>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6"/>
                        <w:bookmarkEnd w:id="67"/>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68" w:name="_Toc90816275"/>
      <w:r>
        <w:rPr>
          <w:rFonts w:hint="cs"/>
          <w:rtl/>
        </w:rPr>
        <w:lastRenderedPageBreak/>
        <w:t>התפלגות ייצור חשמל על פי חודשי השנה</w:t>
      </w:r>
      <w:bookmarkEnd w:id="68"/>
    </w:p>
    <w:p w14:paraId="68359B79" w14:textId="7112AD5F" w:rsidR="006D76B1" w:rsidRPr="00B748F5" w:rsidRDefault="007363D9" w:rsidP="006D76B1">
      <w:pPr>
        <w:pStyle w:val="ListParagraph"/>
        <w:numPr>
          <w:ilvl w:val="0"/>
          <w:numId w:val="7"/>
        </w:numPr>
        <w:bidi/>
        <w:rPr>
          <w:rtl/>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w:t>
      </w:r>
      <w:r w:rsidR="00922885">
        <w:rPr>
          <w:rFonts w:hint="cs"/>
          <w:rtl/>
        </w:rPr>
        <w:t xml:space="preserve">משתנה </w:t>
      </w:r>
      <w:r w:rsidR="006D76B1">
        <w:rPr>
          <w:rFonts w:hint="cs"/>
          <w:rtl/>
        </w:rPr>
        <w:t xml:space="preserve">בכל חודש  </w:t>
      </w:r>
      <w:r w:rsidR="006D76B1">
        <w:rPr>
          <w:rtl/>
        </w:rPr>
        <w:t>–</w:t>
      </w:r>
      <w:r w:rsidR="006D76B1">
        <w:rPr>
          <w:rFonts w:hint="cs"/>
          <w:rtl/>
        </w:rPr>
        <w:t xml:space="preserve"> בקיץ ובחורף צורכים יותר חשמל מאשר בעונות המעבר. בוויזואליזציה זו אנחנו רוצים ל</w:t>
      </w:r>
      <w:r w:rsidR="00922885">
        <w:rPr>
          <w:rFonts w:hint="cs"/>
          <w:rtl/>
        </w:rPr>
        <w:t>הציג</w:t>
      </w:r>
      <w:r w:rsidR="006D76B1">
        <w:rPr>
          <w:rFonts w:hint="cs"/>
          <w:rtl/>
        </w:rPr>
        <w:t xml:space="preserve"> מה</w:t>
      </w:r>
      <w:r w:rsidR="00922885">
        <w:rPr>
          <w:rFonts w:hint="cs"/>
          <w:rtl/>
        </w:rPr>
        <w:t xml:space="preserve"> ה</w:t>
      </w:r>
      <w:r w:rsidR="006D76B1">
        <w:rPr>
          <w:rFonts w:hint="cs"/>
          <w:rtl/>
        </w:rPr>
        <w:t xml:space="preserve">ם החודשים בהם יש את הצריכה הגבוהה ביותר, </w:t>
      </w:r>
      <w:r w:rsidR="00922885">
        <w:rPr>
          <w:rFonts w:hint="cs"/>
          <w:rtl/>
        </w:rPr>
        <w:t>תוך הדגשת</w:t>
      </w:r>
      <w:r w:rsidR="006D76B1">
        <w:rPr>
          <w:rFonts w:hint="cs"/>
          <w:rtl/>
        </w:rPr>
        <w:t xml:space="preserve"> השונות </w:t>
      </w:r>
      <w:r w:rsidR="00922885">
        <w:rPr>
          <w:rFonts w:hint="cs"/>
          <w:rtl/>
        </w:rPr>
        <w:t>התוך חודשית.</w:t>
      </w:r>
      <w:r w:rsidR="006D76B1">
        <w:rPr>
          <w:rFonts w:hint="cs"/>
          <w:rtl/>
        </w:rPr>
        <w:t xml:space="preserve"> </w:t>
      </w:r>
      <w:r w:rsidR="00922885">
        <w:rPr>
          <w:rFonts w:hint="cs"/>
          <w:rtl/>
        </w:rPr>
        <w:t>על ידי הצגה זו ניתן</w:t>
      </w:r>
      <w:r w:rsidR="006D76B1">
        <w:rPr>
          <w:rFonts w:hint="cs"/>
          <w:rtl/>
        </w:rPr>
        <w:t xml:space="preserve"> להבין כיצד להיערך לחודשים אלו</w:t>
      </w:r>
      <w:r w:rsidR="008F0FE3">
        <w:rPr>
          <w:rFonts w:hint="cs"/>
          <w:rtl/>
        </w:rPr>
        <w:t xml:space="preserve"> בצורה מיטבית</w:t>
      </w:r>
      <w:r w:rsidR="006D76B1">
        <w:rPr>
          <w:rFonts w:hint="cs"/>
          <w:rtl/>
        </w:rPr>
        <w:t xml:space="preserve"> </w:t>
      </w:r>
      <w:r w:rsidR="006D76B1">
        <w:rPr>
          <w:rtl/>
        </w:rPr>
        <w:t>–</w:t>
      </w:r>
      <w:r w:rsidR="006D76B1">
        <w:rPr>
          <w:rFonts w:hint="cs"/>
          <w:rtl/>
        </w:rPr>
        <w:t xml:space="preserve"> בין אם על ידי השבתה של תחנות בחודשים </w:t>
      </w:r>
      <w:r w:rsidR="008F0FE3">
        <w:rPr>
          <w:rFonts w:hint="cs"/>
          <w:rtl/>
        </w:rPr>
        <w:t>עם ביקוש נמוך ושונות נמוכה</w:t>
      </w:r>
      <w:r w:rsidR="006D76B1">
        <w:rPr>
          <w:rFonts w:hint="cs"/>
          <w:rtl/>
        </w:rPr>
        <w:t xml:space="preserve">, </w:t>
      </w:r>
      <w:r w:rsidR="008F0FE3">
        <w:rPr>
          <w:rFonts w:hint="cs"/>
          <w:rtl/>
        </w:rPr>
        <w:t>ו</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4E39AC55" w14:textId="02E35615" w:rsidR="008F0FE3" w:rsidRPr="004261DD" w:rsidRDefault="008F0FE3" w:rsidP="00B748F5">
      <w:pPr>
        <w:pStyle w:val="ListParagraph"/>
        <w:bidi/>
        <w:rPr>
          <w:lang w:val="en-US"/>
        </w:rPr>
      </w:pPr>
      <w:r>
        <w:rPr>
          <w:rFonts w:hint="cs"/>
          <w:rtl/>
        </w:rPr>
        <w:t>בחרנו להראות את שנת 2019 בלבד, שנת -2020 הייתה שנה חריגה ורצינו לבחור שנה יותר מייצגת.</w:t>
      </w:r>
    </w:p>
    <w:p w14:paraId="7E6CEE0E" w14:textId="5C06F293"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w:t>
      </w:r>
      <w:r w:rsidR="008F0FE3">
        <w:rPr>
          <w:rFonts w:hint="cs"/>
          <w:rtl/>
        </w:rPr>
        <w:t>מספיקת להערכות מקדימה</w:t>
      </w:r>
      <w:r>
        <w:rPr>
          <w:rFonts w:hint="cs"/>
          <w:rtl/>
        </w:rPr>
        <w:t xml:space="preserve">. אנחנו רוצים להראות את התפלגות ייצור החשמל בכל חודש, </w:t>
      </w:r>
      <w:r w:rsidR="00522526">
        <w:rPr>
          <w:rFonts w:hint="cs"/>
          <w:rtl/>
        </w:rPr>
        <w:t xml:space="preserve">ולהבין </w:t>
      </w:r>
      <w:r w:rsidR="008F0FE3">
        <w:rPr>
          <w:rFonts w:hint="cs"/>
          <w:rtl/>
        </w:rPr>
        <w:t xml:space="preserve">מי הם </w:t>
      </w:r>
      <w:r w:rsidR="00522526">
        <w:rPr>
          <w:rFonts w:hint="cs"/>
          <w:rtl/>
        </w:rPr>
        <w:t>החודשים בהם השונות גבוהה.</w:t>
      </w:r>
    </w:p>
    <w:p w14:paraId="064F14C5" w14:textId="281876B7"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r w:rsidR="00D6061F">
        <w:rPr>
          <w:rFonts w:hint="cs"/>
          <w:rtl/>
        </w:rPr>
        <w:t>. התייחסות לשונות ולגבולות תאפשר קבלת החלטות נכונה יותר</w:t>
      </w:r>
      <w:r>
        <w:rPr>
          <w:rFonts w:hint="cs"/>
          <w:rtl/>
        </w:rPr>
        <w:t>.</w:t>
      </w:r>
    </w:p>
    <w:p w14:paraId="45BD3DE9" w14:textId="07814BE9"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r w:rsidR="00D6061F">
        <w:rPr>
          <w:rFonts w:hint="cs"/>
          <w:rtl/>
        </w:rPr>
        <w:t xml:space="preserve"> תוך כדי שמירה על המגמה הבין חודשית</w:t>
      </w:r>
      <w:r w:rsidR="00413D25">
        <w:rPr>
          <w:rFonts w:hint="cs"/>
          <w:rtl/>
        </w:rPr>
        <w:t>.</w:t>
      </w:r>
    </w:p>
    <w:p w14:paraId="7DC9874B" w14:textId="50CC61E8" w:rsidR="00E1341F" w:rsidRDefault="00E1341F" w:rsidP="00E1341F">
      <w:pPr>
        <w:pStyle w:val="ListParagraph"/>
        <w:bidi/>
        <w:rPr>
          <w:rtl/>
        </w:rPr>
      </w:pPr>
      <w:r>
        <w:rPr>
          <w:rFonts w:hint="cs"/>
          <w:rtl/>
        </w:rPr>
        <w:t>העובדה שהקופסאות לא נמצאות באותו הגובה, מקשה לתפוס את השינוי בפיזור בין החודשים, ולכן, הוספנו מעל כל קופסה את הטווח (</w:t>
      </w:r>
      <w:r>
        <w:rPr>
          <w:lang w:val="en-US"/>
        </w:rPr>
        <w:t>range</w:t>
      </w:r>
      <w:r>
        <w:rPr>
          <w:rFonts w:hint="cs"/>
          <w:rtl/>
        </w:rPr>
        <w:t>) על מנת שנוכל בקלות לראות לאילו קופסאות פיזור גבוה יותר.</w:t>
      </w:r>
    </w:p>
    <w:p w14:paraId="5D5EC4A8" w14:textId="5ED16EB1" w:rsidR="00E1341F" w:rsidRDefault="00325E25" w:rsidP="00325E25">
      <w:pPr>
        <w:pStyle w:val="ListParagraph"/>
        <w:bidi/>
        <w:rPr>
          <w:rtl/>
        </w:rPr>
      </w:pPr>
      <w:r>
        <w:rPr>
          <w:rFonts w:hint="cs"/>
          <w:rtl/>
        </w:rPr>
        <w:t>ב</w:t>
      </w:r>
      <w:r w:rsidR="00E1341F">
        <w:rPr>
          <w:rFonts w:hint="cs"/>
          <w:rtl/>
        </w:rPr>
        <w:t>נוסף הוספנו קו מגמה של הממוצעים החודשיים</w:t>
      </w:r>
      <w:r>
        <w:rPr>
          <w:rFonts w:hint="cs"/>
          <w:rtl/>
        </w:rPr>
        <w:t xml:space="preserve">, זאת על מנת לתת </w:t>
      </w:r>
      <w:proofErr w:type="spellStart"/>
      <w:r>
        <w:rPr>
          <w:rFonts w:hint="cs"/>
          <w:rtl/>
        </w:rPr>
        <w:t>מימד</w:t>
      </w:r>
      <w:proofErr w:type="spellEnd"/>
      <w:r>
        <w:rPr>
          <w:rFonts w:hint="cs"/>
          <w:rtl/>
        </w:rPr>
        <w:t xml:space="preserve"> נוסף של המגמה הבין חודשית</w:t>
      </w:r>
      <w:r w:rsidR="00E1341F">
        <w:rPr>
          <w:rFonts w:hint="cs"/>
          <w:rtl/>
        </w:rPr>
        <w:t xml:space="preserve">. </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1248" behindDoc="0" locked="0" layoutInCell="1" allowOverlap="1" wp14:anchorId="3EE02986" wp14:editId="4A19CA18">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9309873" w:rsidR="00A16DF2" w:rsidRPr="00D6003D" w:rsidRDefault="00A16DF2" w:rsidP="00A16DF2">
                              <w:pPr>
                                <w:pStyle w:val="Caption"/>
                                <w:bidi/>
                                <w:jc w:val="center"/>
                                <w:rPr>
                                  <w:noProof/>
                                  <w:lang w:val="he-IL"/>
                                </w:rPr>
                              </w:pPr>
                              <w:bookmarkStart w:id="69" w:name="_Toc90736831"/>
                              <w:bookmarkStart w:id="70" w:name="_Toc90816407"/>
                              <w:r>
                                <w:rPr>
                                  <w:rtl/>
                                </w:rPr>
                                <w:t xml:space="preserve">איור </w:t>
                              </w:r>
                              <w:fldSimple w:instr=" SEQ איור \* ARABIC ">
                                <w:r w:rsidR="00A57423">
                                  <w:rPr>
                                    <w:noProof/>
                                  </w:rPr>
                                  <w:t>14</w:t>
                                </w:r>
                              </w:fldSimple>
                              <w:r>
                                <w:rPr>
                                  <w:rFonts w:hint="cs"/>
                                  <w:rtl/>
                                </w:rPr>
                                <w:t xml:space="preserve"> </w:t>
                              </w:r>
                              <w:r>
                                <w:rPr>
                                  <w:rtl/>
                                </w:rPr>
                                <w:t>–</w:t>
                              </w:r>
                              <w:r>
                                <w:rPr>
                                  <w:rFonts w:hint="cs"/>
                                  <w:rtl/>
                                </w:rPr>
                                <w:t xml:space="preserve"> </w:t>
                              </w:r>
                              <w:r>
                                <w:rPr>
                                  <w:rFonts w:hint="cs"/>
                                  <w:rtl/>
                                </w:rPr>
                                <w:t>בוקספלוט המתאר את התפלגות ייצור החשמל בחודשי השנה</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1248"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7"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9309873" w:rsidR="00A16DF2" w:rsidRPr="00D6003D" w:rsidRDefault="00A16DF2" w:rsidP="00A16DF2">
                        <w:pPr>
                          <w:pStyle w:val="Caption"/>
                          <w:bidi/>
                          <w:jc w:val="center"/>
                          <w:rPr>
                            <w:noProof/>
                            <w:lang w:val="he-IL"/>
                          </w:rPr>
                        </w:pPr>
                        <w:bookmarkStart w:id="71" w:name="_Toc90736831"/>
                        <w:bookmarkStart w:id="72" w:name="_Toc90816407"/>
                        <w:r>
                          <w:rPr>
                            <w:rtl/>
                          </w:rPr>
                          <w:t xml:space="preserve">איור </w:t>
                        </w:r>
                        <w:fldSimple w:instr=" SEQ איור \* ARABIC ">
                          <w:r w:rsidR="00A57423">
                            <w:rPr>
                              <w:noProof/>
                            </w:rPr>
                            <w:t>14</w:t>
                          </w:r>
                        </w:fldSimple>
                        <w:r>
                          <w:rPr>
                            <w:rFonts w:hint="cs"/>
                            <w:rtl/>
                          </w:rPr>
                          <w:t xml:space="preserve"> </w:t>
                        </w:r>
                        <w:r>
                          <w:rPr>
                            <w:rtl/>
                          </w:rPr>
                          <w:t>–</w:t>
                        </w:r>
                        <w:r>
                          <w:rPr>
                            <w:rFonts w:hint="cs"/>
                            <w:rtl/>
                          </w:rPr>
                          <w:t xml:space="preserve"> </w:t>
                        </w:r>
                        <w:r>
                          <w:rPr>
                            <w:rFonts w:hint="cs"/>
                            <w:rtl/>
                          </w:rPr>
                          <w:t>בוקספלוט המתאר את התפלגות ייצור החשמל בחודשי השנה</w:t>
                        </w:r>
                        <w:bookmarkEnd w:id="71"/>
                        <w:bookmarkEnd w:id="72"/>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73" w:name="_Toc90816276"/>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r w:rsidR="00260C3A">
        <w:rPr>
          <w:rFonts w:hint="cs"/>
          <w:rtl/>
        </w:rPr>
        <w:t xml:space="preserve"> מאנרגיות מתחדשות</w:t>
      </w:r>
      <w:bookmarkEnd w:id="73"/>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E4312DB" w:rsidR="00D02925" w:rsidRPr="00BB4F21" w:rsidRDefault="00D02925" w:rsidP="00876DA7">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r w:rsidR="00A16D8B">
        <w:rPr>
          <w:rFonts w:hint="cs"/>
          <w:rtl/>
        </w:rPr>
        <w:t xml:space="preserve"> הצגה של קשרים אלו </w:t>
      </w:r>
      <w:r w:rsidR="00876DA7">
        <w:rPr>
          <w:rFonts w:hint="cs"/>
          <w:rtl/>
        </w:rPr>
        <w:t>תסייע למקבל ההחלטות לאפיין חודשים שונים ולהעריך את ייצור החשמל לפי נתונים מטאורולוגיים.</w:t>
      </w:r>
    </w:p>
    <w:p w14:paraId="5566FADA" w14:textId="3B9FDECB"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w:t>
      </w:r>
      <w:r w:rsidR="000E2BFE">
        <w:rPr>
          <w:rFonts w:hint="cs"/>
          <w:rtl/>
        </w:rPr>
        <w:t>ים</w:t>
      </w:r>
      <w:r>
        <w:rPr>
          <w:rFonts w:hint="cs"/>
          <w:rtl/>
        </w:rPr>
        <w:t xml:space="preserve">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w:t>
      </w:r>
      <w:r w:rsidR="00A16D8B">
        <w:rPr>
          <w:rFonts w:hint="cs"/>
          <w:rtl/>
        </w:rPr>
        <w:t xml:space="preserve">ניסינו </w:t>
      </w:r>
      <w:r w:rsidR="000E2BFE">
        <w:rPr>
          <w:rFonts w:hint="cs"/>
          <w:rtl/>
        </w:rPr>
        <w:t xml:space="preserve">להציג </w:t>
      </w:r>
      <w:r w:rsidR="003E33A8">
        <w:rPr>
          <w:rFonts w:hint="cs"/>
          <w:rtl/>
        </w:rPr>
        <w:t xml:space="preserve">עבור כל השעות בשנת 2020, אבל </w:t>
      </w:r>
      <w:r w:rsidR="000E2BFE">
        <w:rPr>
          <w:rFonts w:hint="cs"/>
          <w:rtl/>
        </w:rPr>
        <w:t>זה יוצר ריבוי מידע והופך להיות לא אינפורמטיבי.</w:t>
      </w:r>
      <w:r w:rsidR="003E33A8">
        <w:rPr>
          <w:rFonts w:hint="cs"/>
          <w:rtl/>
        </w:rPr>
        <w:t xml:space="preserve"> בחרנו להסתכל על </w:t>
      </w:r>
      <w:r w:rsidR="0079713C">
        <w:rPr>
          <w:rFonts w:hint="cs"/>
          <w:rtl/>
        </w:rPr>
        <w:t xml:space="preserve">חודשים </w:t>
      </w:r>
      <w:r w:rsidR="000E2BFE">
        <w:rPr>
          <w:rFonts w:hint="cs"/>
          <w:rtl/>
        </w:rPr>
        <w:t xml:space="preserve">מייצגים </w:t>
      </w:r>
      <w:r w:rsidR="0079713C">
        <w:rPr>
          <w:rFonts w:hint="cs"/>
          <w:rtl/>
        </w:rPr>
        <w:t xml:space="preserve">(ינואר, אפריל, יולי ואוקטובר </w:t>
      </w:r>
      <w:r w:rsidR="0079713C">
        <w:rPr>
          <w:rtl/>
        </w:rPr>
        <w:t>–</w:t>
      </w:r>
      <w:r w:rsidR="0079713C">
        <w:rPr>
          <w:rFonts w:hint="cs"/>
          <w:rtl/>
        </w:rPr>
        <w:t xml:space="preserve"> חורף, קיץ ועונות מעבר) ועל טווח </w:t>
      </w:r>
      <w:r w:rsidR="00512A7F">
        <w:rPr>
          <w:rFonts w:hint="cs"/>
          <w:rtl/>
        </w:rPr>
        <w:t>של התצפיות</w:t>
      </w:r>
      <w:r w:rsidR="0079713C">
        <w:rPr>
          <w:rFonts w:hint="cs"/>
          <w:rtl/>
        </w:rPr>
        <w:t xml:space="preserve"> </w:t>
      </w:r>
      <w:r w:rsidR="00512A7F">
        <w:rPr>
          <w:rFonts w:hint="cs"/>
          <w:rtl/>
        </w:rPr>
        <w:t>מ</w:t>
      </w:r>
      <w:r w:rsidR="0079713C">
        <w:rPr>
          <w:rFonts w:hint="cs"/>
          <w:rtl/>
        </w:rPr>
        <w:t>האחוזון ה-25 עד לאחוזון ה-75</w:t>
      </w:r>
      <w:r w:rsidR="00F73BD5">
        <w:rPr>
          <w:rFonts w:hint="cs"/>
          <w:rtl/>
        </w:rPr>
        <w:t xml:space="preserve">, על מנת לקבל אפיון מייצג עבור כל חודש </w:t>
      </w:r>
      <w:r w:rsidR="000E2BFE">
        <w:rPr>
          <w:rFonts w:hint="cs"/>
          <w:rtl/>
        </w:rPr>
        <w:t>מ</w:t>
      </w:r>
      <w:r w:rsidR="00F73BD5">
        <w:rPr>
          <w:rFonts w:hint="cs"/>
          <w:rtl/>
        </w:rPr>
        <w:t>בלי להעמיס על הגרף.</w:t>
      </w:r>
    </w:p>
    <w:p w14:paraId="0B43FEB6" w14:textId="6BE45D5B" w:rsidR="00F73BD5" w:rsidRDefault="000E2BFE" w:rsidP="00F73BD5">
      <w:pPr>
        <w:pStyle w:val="ListParagraph"/>
        <w:bidi/>
        <w:rPr>
          <w:rtl/>
        </w:rPr>
      </w:pPr>
      <w:r>
        <w:rPr>
          <w:rtl/>
        </w:rPr>
        <w:br/>
      </w:r>
      <w:r>
        <w:rPr>
          <w:rFonts w:hint="cs"/>
          <w:rtl/>
        </w:rPr>
        <w:t>למשל</w:t>
      </w:r>
      <w:r w:rsidR="00512A7F">
        <w:rPr>
          <w:rFonts w:hint="cs"/>
          <w:rtl/>
        </w:rPr>
        <w:t>,</w:t>
      </w:r>
      <w:r>
        <w:rPr>
          <w:rFonts w:hint="cs"/>
          <w:rtl/>
        </w:rPr>
        <w:t xml:space="preserve"> </w:t>
      </w:r>
      <w:r w:rsidR="00F73BD5">
        <w:rPr>
          <w:rFonts w:hint="cs"/>
          <w:rtl/>
        </w:rPr>
        <w:t xml:space="preserve">ניתן לראות בגרף, שבחודש יולי יש קרינה גבוהה, טמפרטורה גבוהה, מהירות רוח נמוכה, </w:t>
      </w:r>
      <w:r w:rsidR="00512A7F">
        <w:rPr>
          <w:rFonts w:hint="cs"/>
          <w:rtl/>
        </w:rPr>
        <w:t>ו</w:t>
      </w:r>
      <w:r w:rsidR="00F73BD5">
        <w:rPr>
          <w:rFonts w:hint="cs"/>
          <w:rtl/>
        </w:rPr>
        <w:t>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277BC461" w:rsidR="000249C3" w:rsidRPr="00F73BD5" w:rsidRDefault="000249C3" w:rsidP="000249C3">
      <w:pPr>
        <w:pStyle w:val="ListParagraph"/>
        <w:bidi/>
      </w:pPr>
      <w:r>
        <w:rPr>
          <w:rFonts w:hint="cs"/>
          <w:rtl/>
        </w:rPr>
        <w:t xml:space="preserve">בעונות </w:t>
      </w:r>
      <w:r w:rsidR="00512A7F">
        <w:rPr>
          <w:rFonts w:hint="cs"/>
          <w:rtl/>
        </w:rPr>
        <w:t>ה</w:t>
      </w:r>
      <w:r>
        <w:rPr>
          <w:rFonts w:hint="cs"/>
          <w:rtl/>
        </w:rPr>
        <w:t xml:space="preserve">מעבר ניתן לראות קרינה בינונית, יחד עם ייצור אנרגיות מתחדשות </w:t>
      </w:r>
      <w:r w:rsidR="00512A7F">
        <w:rPr>
          <w:rFonts w:hint="cs"/>
          <w:rtl/>
        </w:rPr>
        <w:t>דומה</w:t>
      </w:r>
      <w:r>
        <w:rPr>
          <w:rFonts w:hint="cs"/>
          <w:rtl/>
        </w:rPr>
        <w:t xml:space="preserve"> לקיץ. ניתן </w:t>
      </w:r>
      <w:r w:rsidR="001E17D5">
        <w:rPr>
          <w:rFonts w:hint="cs"/>
          <w:rtl/>
        </w:rPr>
        <w:t>ל</w:t>
      </w:r>
      <w:r>
        <w:rPr>
          <w:rFonts w:hint="cs"/>
          <w:rtl/>
        </w:rPr>
        <w:t>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4320" behindDoc="0" locked="0" layoutInCell="1" allowOverlap="1" wp14:anchorId="418C0C2B" wp14:editId="5A6ADE5F">
                <wp:simplePos x="0" y="0"/>
                <wp:positionH relativeFrom="column">
                  <wp:posOffset>-374783</wp:posOffset>
                </wp:positionH>
                <wp:positionV relativeFrom="paragraph">
                  <wp:posOffset>254446</wp:posOffset>
                </wp:positionV>
                <wp:extent cx="6455391" cy="3960618"/>
                <wp:effectExtent l="0" t="0" r="3175" b="1905"/>
                <wp:wrapNone/>
                <wp:docPr id="52" name="Group 52"/>
                <wp:cNvGraphicFramePr/>
                <a:graphic xmlns:a="http://schemas.openxmlformats.org/drawingml/2006/main">
                  <a:graphicData uri="http://schemas.microsoft.com/office/word/2010/wordprocessingGroup">
                    <wpg:wgp>
                      <wpg:cNvGrpSpPr/>
                      <wpg:grpSpPr>
                        <a:xfrm>
                          <a:off x="0" y="0"/>
                          <a:ext cx="6455391" cy="3960618"/>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095C6A03" w:rsidR="00A16DF2" w:rsidRPr="00D12817" w:rsidRDefault="00A16DF2" w:rsidP="00A16DF2">
                              <w:pPr>
                                <w:pStyle w:val="Caption"/>
                                <w:bidi/>
                                <w:jc w:val="center"/>
                                <w:rPr>
                                  <w:b/>
                                  <w:bCs/>
                                  <w:noProof/>
                                </w:rPr>
                              </w:pPr>
                              <w:bookmarkStart w:id="74" w:name="_Toc90736832"/>
                              <w:bookmarkStart w:id="75" w:name="_Toc90816408"/>
                              <w:r>
                                <w:rPr>
                                  <w:rtl/>
                                </w:rPr>
                                <w:t>איור</w:t>
                              </w:r>
                              <w:r>
                                <w:t xml:space="preserve"> </w:t>
                              </w:r>
                              <w:r>
                                <w:rPr>
                                  <w:rFonts w:hint="cs"/>
                                  <w:rtl/>
                                </w:rPr>
                                <w:t xml:space="preserve"> </w:t>
                              </w:r>
                              <w:fldSimple w:instr=" SEQ איור \* ARABIC ">
                                <w:r w:rsidR="00A57423">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C0C2B" id="Group 52" o:spid="_x0000_s1068" style="position:absolute;margin-left:-29.5pt;margin-top:20.05pt;width:508.3pt;height:311.85pt;z-index:251704320;mso-width-relative:margin;mso-height-relative:margin"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PD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RnrRRQBXksLObb5lrA+2UTru&#10;jBxIOj/73v1qpJ4f0uXbm0UbbwX42sV/fj+M4PJ9uladFUpyWzJcIvdGGfC1kMeVLcRZ1L+032P9&#10;+XuDx90+lKPDiuD9p1G8lxqX9oR/PjaR0j5z8g9OK26Kr2s+5HsYdjJi8N6XHu/0cvuvjqHzuTic&#10;/wAQ/wAOlXo9Ps4Q3l2sK75jO2IxzIern/a9+tWKKlzk92UoRWy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0P/AJDHib/sJJ/6SW9bdYmh/wDI&#10;Y8Tf9hJP/SS3oA2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9"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095C6A03" w:rsidR="00A16DF2" w:rsidRPr="00D12817" w:rsidRDefault="00A16DF2" w:rsidP="00A16DF2">
                        <w:pPr>
                          <w:pStyle w:val="Caption"/>
                          <w:bidi/>
                          <w:jc w:val="center"/>
                          <w:rPr>
                            <w:b/>
                            <w:bCs/>
                            <w:noProof/>
                          </w:rPr>
                        </w:pPr>
                        <w:bookmarkStart w:id="76" w:name="_Toc90736832"/>
                        <w:bookmarkStart w:id="77" w:name="_Toc90816408"/>
                        <w:r>
                          <w:rPr>
                            <w:rtl/>
                          </w:rPr>
                          <w:t>איור</w:t>
                        </w:r>
                        <w:r>
                          <w:t xml:space="preserve"> </w:t>
                        </w:r>
                        <w:r>
                          <w:rPr>
                            <w:rFonts w:hint="cs"/>
                            <w:rtl/>
                          </w:rPr>
                          <w:t xml:space="preserve"> </w:t>
                        </w:r>
                        <w:fldSimple w:instr=" SEQ איור \* ARABIC ">
                          <w:r w:rsidR="00A57423">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6"/>
                        <w:bookmarkEnd w:id="77"/>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2CDB2E4A" w:rsidR="00CC2677" w:rsidRDefault="006E298D" w:rsidP="00A35E72">
      <w:pPr>
        <w:pStyle w:val="Heading2"/>
        <w:bidi/>
        <w:rPr>
          <w:rtl/>
        </w:rPr>
      </w:pPr>
      <w:bookmarkStart w:id="78" w:name="_Toc90816277"/>
      <w:r>
        <w:rPr>
          <w:rFonts w:hint="cs"/>
          <w:rtl/>
        </w:rPr>
        <w:t>דקות אי ספיקה באזורים בישראל</w:t>
      </w:r>
      <w:bookmarkEnd w:id="78"/>
    </w:p>
    <w:p w14:paraId="48FAFB81" w14:textId="5229731C" w:rsidR="006E298D" w:rsidRDefault="006E298D" w:rsidP="006E298D">
      <w:pPr>
        <w:pStyle w:val="ListParagraph"/>
        <w:numPr>
          <w:ilvl w:val="0"/>
          <w:numId w:val="10"/>
        </w:numPr>
        <w:bidi/>
      </w:pPr>
      <w:r>
        <w:rPr>
          <w:rFonts w:hint="cs"/>
          <w:b/>
          <w:bCs/>
          <w:rtl/>
        </w:rPr>
        <w:t xml:space="preserve">מה: </w:t>
      </w:r>
      <w:r>
        <w:rPr>
          <w:rFonts w:hint="cs"/>
          <w:rtl/>
        </w:rPr>
        <w:t>רשות החשמל מפרסמת דקות אי אספקה ממוצעות לצרכני החשמל. דקות אי אספקה משמעותן שצרכן חשמל לא קיבל חשמל. יש אירועים חריגים כמו סופות</w:t>
      </w:r>
      <w:r w:rsidR="00931CB5">
        <w:rPr>
          <w:rFonts w:hint="cs"/>
          <w:rtl/>
        </w:rPr>
        <w:t>,</w:t>
      </w:r>
      <w:r>
        <w:rPr>
          <w:rFonts w:hint="cs"/>
          <w:rtl/>
        </w:rPr>
        <w:t xml:space="preserve"> שיצרני החשמל לא יכולים לשלוט בהם, אבל הגיוני שרשות החשמל תרצה דיווחים על התקלות </w:t>
      </w:r>
      <w:r w:rsidR="00DE1F41">
        <w:rPr>
          <w:rFonts w:hint="cs"/>
          <w:rtl/>
        </w:rPr>
        <w:t>באספקת חשמל לצרכנים. הדיווח על אי אספקה הוא לפי אזורים בארץ.</w:t>
      </w:r>
      <w:r>
        <w:rPr>
          <w:rFonts w:hint="cs"/>
          <w:rtl/>
        </w:rPr>
        <w:t xml:space="preserve"> </w:t>
      </w:r>
    </w:p>
    <w:p w14:paraId="3F68C31A" w14:textId="2C849ADD" w:rsidR="006E298D" w:rsidRDefault="006E298D" w:rsidP="006E298D">
      <w:pPr>
        <w:pStyle w:val="ListParagraph"/>
        <w:numPr>
          <w:ilvl w:val="0"/>
          <w:numId w:val="10"/>
        </w:numPr>
        <w:bidi/>
      </w:pPr>
      <w:r>
        <w:rPr>
          <w:rFonts w:hint="cs"/>
          <w:b/>
          <w:bCs/>
          <w:rtl/>
        </w:rPr>
        <w:t>למה:</w:t>
      </w:r>
      <w:r w:rsidR="00931CB5">
        <w:rPr>
          <w:rFonts w:hint="cs"/>
          <w:b/>
          <w:bCs/>
          <w:rtl/>
        </w:rPr>
        <w:t xml:space="preserve"> </w:t>
      </w:r>
      <w:r w:rsidR="00931CB5">
        <w:rPr>
          <w:rFonts w:hint="cs"/>
          <w:rtl/>
        </w:rPr>
        <w:t>כיום</w:t>
      </w:r>
      <w:r>
        <w:rPr>
          <w:rFonts w:hint="cs"/>
          <w:b/>
          <w:bCs/>
          <w:rtl/>
        </w:rPr>
        <w:t xml:space="preserve"> </w:t>
      </w:r>
      <w:r>
        <w:rPr>
          <w:rFonts w:hint="cs"/>
          <w:rtl/>
        </w:rPr>
        <w:t>חשמל הוא מצרך בסיסי לתפעול כל בית, עסק</w:t>
      </w:r>
      <w:r w:rsidR="00931CB5">
        <w:rPr>
          <w:rFonts w:hint="cs"/>
          <w:rtl/>
        </w:rPr>
        <w:t>,</w:t>
      </w:r>
      <w:r>
        <w:rPr>
          <w:rFonts w:hint="cs"/>
          <w:rtl/>
        </w:rPr>
        <w:t xml:space="preserve"> ב</w:t>
      </w:r>
      <w:r w:rsidR="00512A7F">
        <w:rPr>
          <w:rFonts w:hint="cs"/>
          <w:rtl/>
        </w:rPr>
        <w:t>תי</w:t>
      </w:r>
      <w:r>
        <w:rPr>
          <w:rFonts w:hint="cs"/>
          <w:rtl/>
        </w:rPr>
        <w:t xml:space="preserve"> חולים, משרדי ממשלה וכוחות הביטחון</w:t>
      </w:r>
      <w:r w:rsidR="00512A7F">
        <w:rPr>
          <w:rFonts w:hint="cs"/>
          <w:rtl/>
        </w:rPr>
        <w:t xml:space="preserve"> זקוקים לחשמל לפעילותם השוטפת</w:t>
      </w:r>
      <w:r w:rsidR="00931CB5">
        <w:rPr>
          <w:rFonts w:hint="cs"/>
          <w:rtl/>
        </w:rPr>
        <w:t xml:space="preserve">. כל אלו </w:t>
      </w:r>
      <w:r>
        <w:rPr>
          <w:rFonts w:hint="cs"/>
          <w:rtl/>
        </w:rPr>
        <w:t>צריכים אספקת חשמל סדירה</w:t>
      </w:r>
      <w:r w:rsidR="00931CB5">
        <w:rPr>
          <w:rFonts w:hint="cs"/>
          <w:rtl/>
        </w:rPr>
        <w:t>, וחלקם אינם יכולים להתמודד עם מחסור בח</w:t>
      </w:r>
      <w:r w:rsidR="00512A7F">
        <w:rPr>
          <w:rFonts w:hint="cs"/>
          <w:rtl/>
        </w:rPr>
        <w:t>שמ</w:t>
      </w:r>
      <w:r w:rsidR="00931CB5">
        <w:rPr>
          <w:rFonts w:hint="cs"/>
          <w:rtl/>
        </w:rPr>
        <w:t>ל</w:t>
      </w:r>
      <w:r w:rsidR="00985BD7">
        <w:rPr>
          <w:rFonts w:hint="cs"/>
          <w:rtl/>
        </w:rPr>
        <w:t xml:space="preserve"> כלל</w:t>
      </w:r>
      <w:r w:rsidR="00931CB5">
        <w:rPr>
          <w:rFonts w:hint="cs"/>
          <w:rtl/>
        </w:rPr>
        <w:t xml:space="preserve"> (אפילו למספר דקות)</w:t>
      </w:r>
      <w:r>
        <w:rPr>
          <w:rFonts w:hint="cs"/>
          <w:rtl/>
        </w:rPr>
        <w:t xml:space="preserve">. לכן, הגיוני שרשות החשמל תחזיק מעקב קבוע אחר דקות אי האספקה. </w:t>
      </w:r>
      <w:r w:rsidR="00931CB5">
        <w:rPr>
          <w:rFonts w:hint="cs"/>
          <w:rtl/>
        </w:rPr>
        <w:t xml:space="preserve">מתבקש </w:t>
      </w:r>
      <w:r>
        <w:rPr>
          <w:rFonts w:hint="cs"/>
          <w:rtl/>
        </w:rPr>
        <w:t xml:space="preserve">גם לחלק לאזורים את דקות אי האספקה, </w:t>
      </w:r>
      <w:r w:rsidR="00931CB5">
        <w:rPr>
          <w:rFonts w:hint="cs"/>
          <w:rtl/>
        </w:rPr>
        <w:t xml:space="preserve">היות </w:t>
      </w:r>
      <w:r w:rsidR="00985BD7">
        <w:rPr>
          <w:rFonts w:hint="cs"/>
          <w:rtl/>
        </w:rPr>
        <w:t>ול</w:t>
      </w:r>
      <w:r>
        <w:rPr>
          <w:rFonts w:hint="cs"/>
          <w:rtl/>
        </w:rPr>
        <w:t>אזור</w:t>
      </w:r>
      <w:r w:rsidR="00985BD7">
        <w:rPr>
          <w:rFonts w:hint="cs"/>
          <w:rtl/>
        </w:rPr>
        <w:t>ים</w:t>
      </w:r>
      <w:r>
        <w:rPr>
          <w:rFonts w:hint="cs"/>
          <w:rtl/>
        </w:rPr>
        <w:t xml:space="preserve"> </w:t>
      </w:r>
      <w:r w:rsidR="00985BD7">
        <w:rPr>
          <w:rFonts w:hint="cs"/>
          <w:rtl/>
        </w:rPr>
        <w:t>שונים</w:t>
      </w:r>
      <w:r>
        <w:rPr>
          <w:rFonts w:hint="cs"/>
          <w:rtl/>
        </w:rPr>
        <w:t xml:space="preserve"> יש </w:t>
      </w:r>
      <w:r w:rsidR="00985BD7">
        <w:rPr>
          <w:rFonts w:hint="cs"/>
          <w:rtl/>
        </w:rPr>
        <w:t>תשתיות חשמל שונות</w:t>
      </w:r>
      <w:r>
        <w:rPr>
          <w:rFonts w:hint="cs"/>
          <w:rtl/>
        </w:rPr>
        <w:t>.</w:t>
      </w:r>
      <w:r w:rsidR="00985BD7">
        <w:rPr>
          <w:rFonts w:hint="cs"/>
          <w:rtl/>
        </w:rPr>
        <w:t xml:space="preserve"> מעקב על פי אזורים יכול לעזור למקבל ההחלטות להקצות משאבים לשיפור תשתיות או היערכות מוקדמת.</w:t>
      </w:r>
    </w:p>
    <w:p w14:paraId="149B1F2B" w14:textId="08403202" w:rsidR="006E298D" w:rsidRDefault="006E298D" w:rsidP="006E298D">
      <w:pPr>
        <w:pStyle w:val="ListParagraph"/>
        <w:numPr>
          <w:ilvl w:val="0"/>
          <w:numId w:val="10"/>
        </w:numPr>
        <w:bidi/>
      </w:pPr>
      <w:r>
        <w:rPr>
          <w:rFonts w:hint="cs"/>
          <w:b/>
          <w:bCs/>
          <w:rtl/>
        </w:rPr>
        <w:t>איך:</w:t>
      </w:r>
      <w:r>
        <w:rPr>
          <w:rFonts w:hint="cs"/>
          <w:rtl/>
        </w:rPr>
        <w:t xml:space="preserve"> מכיוון שהדגש פה הוא פחות על מגמות</w:t>
      </w:r>
      <w:r w:rsidR="00DE1F41">
        <w:rPr>
          <w:rFonts w:hint="cs"/>
          <w:rtl/>
        </w:rPr>
        <w:t xml:space="preserve"> אלא על </w:t>
      </w:r>
      <w:r w:rsidR="00985BD7">
        <w:rPr>
          <w:rFonts w:hint="cs"/>
          <w:rtl/>
        </w:rPr>
        <w:t xml:space="preserve">מעקב </w:t>
      </w:r>
      <w:r w:rsidR="00DE1F41">
        <w:rPr>
          <w:rFonts w:hint="cs"/>
          <w:rtl/>
        </w:rPr>
        <w:t>חריגות באזורים שונים, בחרנו להציג את הגרף ב-</w:t>
      </w:r>
      <w:r w:rsidR="00DE1F41">
        <w:rPr>
          <w:lang w:val="en-US"/>
        </w:rPr>
        <w:t>radar plot</w:t>
      </w:r>
      <w:r w:rsidR="00DE1F41">
        <w:rPr>
          <w:rFonts w:hint="cs"/>
          <w:rtl/>
        </w:rPr>
        <w:t>, כאשר על קצה הפוליגון נמצאות השנים מ-2013-2020 והמרחק מהציר הוא דקות אי אספקה.</w:t>
      </w:r>
    </w:p>
    <w:p w14:paraId="117A520E" w14:textId="677C6924" w:rsidR="00A57423" w:rsidRPr="00A57423" w:rsidRDefault="00A57423" w:rsidP="00A57423">
      <w:pPr>
        <w:pStyle w:val="ListParagraph"/>
        <w:bidi/>
      </w:pPr>
      <w:r>
        <w:rPr>
          <w:rFonts w:hint="cs"/>
          <w:rtl/>
        </w:rPr>
        <w:t>כאשר יש תצפית חריגה, ניתן לראות בבירור על הגרף את השנה. כאשר עומדים על הנקודה ניתן לראות מה האזור.</w:t>
      </w:r>
    </w:p>
    <w:p w14:paraId="5BDBCC1D" w14:textId="0A9A3E58" w:rsidR="00DE1F41" w:rsidRDefault="00DE1F41" w:rsidP="00DE1F41">
      <w:pPr>
        <w:pStyle w:val="ListParagraph"/>
        <w:bidi/>
        <w:rPr>
          <w:rtl/>
        </w:rPr>
      </w:pPr>
      <w:r>
        <w:rPr>
          <w:rFonts w:hint="cs"/>
          <w:rtl/>
        </w:rPr>
        <w:t xml:space="preserve">ניתן להתמקד באזור מסוים על ידי הקלקה על הקו שלו וניתן גם להסיר אזורים מסוימים על ידי לחיצה על המקרא מצד </w:t>
      </w:r>
      <w:r w:rsidR="00A57423">
        <w:rPr>
          <w:rFonts w:hint="cs"/>
          <w:rtl/>
        </w:rPr>
        <w:t>שמאל</w:t>
      </w:r>
      <w:r>
        <w:rPr>
          <w:rFonts w:hint="cs"/>
          <w:rtl/>
        </w:rPr>
        <w:t>.</w:t>
      </w:r>
    </w:p>
    <w:p w14:paraId="09F408EE" w14:textId="35570DF6" w:rsidR="00956537" w:rsidRPr="00DE1F41" w:rsidRDefault="00956537" w:rsidP="00956537">
      <w:pPr>
        <w:pStyle w:val="ListParagraph"/>
        <w:bidi/>
      </w:pPr>
    </w:p>
    <w:p w14:paraId="3EAEDD0E" w14:textId="1D9DFD59" w:rsidR="00956537" w:rsidRDefault="00956537" w:rsidP="00504DD1">
      <w:pPr>
        <w:pBdr>
          <w:top w:val="nil"/>
          <w:left w:val="nil"/>
          <w:bottom w:val="nil"/>
          <w:right w:val="nil"/>
          <w:between w:val="nil"/>
        </w:pBdr>
        <w:bidi/>
        <w:rPr>
          <w:color w:val="000000"/>
          <w:rtl/>
        </w:rPr>
      </w:pPr>
    </w:p>
    <w:p w14:paraId="3850BDAE" w14:textId="67BF5468" w:rsidR="00956537" w:rsidRDefault="00A57423">
      <w:pPr>
        <w:rPr>
          <w:color w:val="000000"/>
          <w:rtl/>
        </w:rPr>
      </w:pPr>
      <w:r>
        <w:rPr>
          <w:noProof/>
        </w:rPr>
        <mc:AlternateContent>
          <mc:Choice Requires="wpg">
            <w:drawing>
              <wp:anchor distT="0" distB="0" distL="114300" distR="114300" simplePos="0" relativeHeight="251710464" behindDoc="0" locked="0" layoutInCell="1" allowOverlap="1" wp14:anchorId="6859BC2B" wp14:editId="6EA4DF1B">
                <wp:simplePos x="0" y="0"/>
                <wp:positionH relativeFrom="column">
                  <wp:posOffset>156352</wp:posOffset>
                </wp:positionH>
                <wp:positionV relativeFrom="paragraph">
                  <wp:posOffset>98880</wp:posOffset>
                </wp:positionV>
                <wp:extent cx="5527040" cy="4039737"/>
                <wp:effectExtent l="0" t="0" r="0" b="0"/>
                <wp:wrapNone/>
                <wp:docPr id="45" name="Group 45"/>
                <wp:cNvGraphicFramePr/>
                <a:graphic xmlns:a="http://schemas.openxmlformats.org/drawingml/2006/main">
                  <a:graphicData uri="http://schemas.microsoft.com/office/word/2010/wordprocessingGroup">
                    <wpg:wgp>
                      <wpg:cNvGrpSpPr/>
                      <wpg:grpSpPr>
                        <a:xfrm>
                          <a:off x="0" y="0"/>
                          <a:ext cx="5527040" cy="4039737"/>
                          <a:chOff x="0" y="0"/>
                          <a:chExt cx="5527040" cy="4039737"/>
                        </a:xfrm>
                      </wpg:grpSpPr>
                      <pic:pic xmlns:pic="http://schemas.openxmlformats.org/drawingml/2006/picture">
                        <pic:nvPicPr>
                          <pic:cNvPr id="5" name="Picture 5" descr="Chart, radar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27040" cy="3884930"/>
                          </a:xfrm>
                          <a:prstGeom prst="rect">
                            <a:avLst/>
                          </a:prstGeom>
                        </pic:spPr>
                      </pic:pic>
                      <wps:wsp>
                        <wps:cNvPr id="38" name="Text Box 38"/>
                        <wps:cNvSpPr txBox="1"/>
                        <wps:spPr>
                          <a:xfrm>
                            <a:off x="1044054" y="3862316"/>
                            <a:ext cx="4237327" cy="177421"/>
                          </a:xfrm>
                          <a:prstGeom prst="rect">
                            <a:avLst/>
                          </a:prstGeom>
                          <a:solidFill>
                            <a:prstClr val="white"/>
                          </a:solidFill>
                          <a:ln>
                            <a:noFill/>
                          </a:ln>
                        </wps:spPr>
                        <wps:txbx>
                          <w:txbxContent>
                            <w:p w14:paraId="6BFD53BA" w14:textId="232C6386" w:rsidR="00956537" w:rsidRPr="00394FFC" w:rsidRDefault="00956537" w:rsidP="00956537">
                              <w:pPr>
                                <w:pStyle w:val="Caption"/>
                                <w:bidi/>
                                <w:jc w:val="center"/>
                              </w:pPr>
                              <w:bookmarkStart w:id="79" w:name="_Toc90816409"/>
                              <w:r>
                                <w:rPr>
                                  <w:rtl/>
                                </w:rPr>
                                <w:t xml:space="preserve">איור </w:t>
                              </w:r>
                              <w:fldSimple w:instr=" SEQ איור \* ARABIC ">
                                <w:r w:rsidR="00A57423">
                                  <w:rPr>
                                    <w:noProof/>
                                    <w:rtl/>
                                  </w:rPr>
                                  <w:t>16</w:t>
                                </w:r>
                              </w:fldSimple>
                              <w:r>
                                <w:rPr>
                                  <w:rFonts w:hint="cs"/>
                                  <w:rtl/>
                                </w:rPr>
                                <w:t xml:space="preserve"> </w:t>
                              </w:r>
                              <w:r>
                                <w:rPr>
                                  <w:rtl/>
                                </w:rPr>
                                <w:t>–</w:t>
                              </w:r>
                              <w:r>
                                <w:rPr>
                                  <w:rFonts w:hint="cs"/>
                                  <w:rtl/>
                                </w:rPr>
                                <w:t xml:space="preserve"> מצב ראשוני של הגרף</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59BC2B" id="Group 45" o:spid="_x0000_s1071" style="position:absolute;margin-left:12.3pt;margin-top:7.8pt;width:435.2pt;height:318.1pt;z-index:251710464" coordsize="5527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">
                <v:shape id="Picture 5" o:spid="_x0000_s1072" type="#_x0000_t75" alt="Chart, radar chart&#10;&#10;Description automatically generated" style="position:absolute;width:55270;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">
                  <v:imagedata r:id="rId61" o:title="Chart, radar chart&#10;&#10;Description automatically generated"/>
                </v:shape>
                <v:shape id="Text Box 38" o:spid="_x0000_s1073" type="#_x0000_t202" style="position:absolute;left:10440;top:38623;width:4237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BFD53BA" w14:textId="232C6386" w:rsidR="00956537" w:rsidRPr="00394FFC" w:rsidRDefault="00956537" w:rsidP="00956537">
                        <w:pPr>
                          <w:pStyle w:val="Caption"/>
                          <w:bidi/>
                          <w:jc w:val="center"/>
                        </w:pPr>
                        <w:bookmarkStart w:id="80" w:name="_Toc90816409"/>
                        <w:r>
                          <w:rPr>
                            <w:rtl/>
                          </w:rPr>
                          <w:t xml:space="preserve">איור </w:t>
                        </w:r>
                        <w:fldSimple w:instr=" SEQ איור \* ARABIC ">
                          <w:r w:rsidR="00A57423">
                            <w:rPr>
                              <w:noProof/>
                              <w:rtl/>
                            </w:rPr>
                            <w:t>16</w:t>
                          </w:r>
                        </w:fldSimple>
                        <w:r>
                          <w:rPr>
                            <w:rFonts w:hint="cs"/>
                            <w:rtl/>
                          </w:rPr>
                          <w:t xml:space="preserve"> </w:t>
                        </w:r>
                        <w:r>
                          <w:rPr>
                            <w:rtl/>
                          </w:rPr>
                          <w:t>–</w:t>
                        </w:r>
                        <w:r>
                          <w:rPr>
                            <w:rFonts w:hint="cs"/>
                            <w:rtl/>
                          </w:rPr>
                          <w:t xml:space="preserve"> מצב ראשוני של הגרף</w:t>
                        </w:r>
                        <w:bookmarkEnd w:id="80"/>
                      </w:p>
                    </w:txbxContent>
                  </v:textbox>
                </v:shape>
              </v:group>
            </w:pict>
          </mc:Fallback>
        </mc:AlternateContent>
      </w:r>
      <w:r w:rsidR="00956537">
        <w:rPr>
          <w:color w:val="000000"/>
          <w:rtl/>
        </w:rPr>
        <w:br w:type="page"/>
      </w:r>
    </w:p>
    <w:p w14:paraId="50647418" w14:textId="6BB47B92" w:rsidR="00B57807" w:rsidRPr="00504DD1" w:rsidRDefault="00A57423" w:rsidP="00504DD1">
      <w:pPr>
        <w:pBdr>
          <w:top w:val="nil"/>
          <w:left w:val="nil"/>
          <w:bottom w:val="nil"/>
          <w:right w:val="nil"/>
          <w:between w:val="nil"/>
        </w:pBdr>
        <w:bidi/>
        <w:rPr>
          <w:color w:val="000000"/>
        </w:rPr>
      </w:pPr>
      <w:r>
        <w:rPr>
          <w:noProof/>
          <w:color w:val="000000"/>
          <w:rtl/>
          <w:lang w:val="he-IL"/>
        </w:rPr>
        <w:lastRenderedPageBreak/>
        <mc:AlternateContent>
          <mc:Choice Requires="wpg">
            <w:drawing>
              <wp:anchor distT="0" distB="0" distL="114300" distR="114300" simplePos="0" relativeHeight="251716608" behindDoc="0" locked="0" layoutInCell="1" allowOverlap="1" wp14:anchorId="05F5733F" wp14:editId="318B8AA3">
                <wp:simplePos x="0" y="0"/>
                <wp:positionH relativeFrom="column">
                  <wp:posOffset>742950</wp:posOffset>
                </wp:positionH>
                <wp:positionV relativeFrom="paragraph">
                  <wp:posOffset>4537198</wp:posOffset>
                </wp:positionV>
                <wp:extent cx="4999990" cy="3616657"/>
                <wp:effectExtent l="0" t="0" r="0" b="3175"/>
                <wp:wrapNone/>
                <wp:docPr id="55" name="Group 55"/>
                <wp:cNvGraphicFramePr/>
                <a:graphic xmlns:a="http://schemas.openxmlformats.org/drawingml/2006/main">
                  <a:graphicData uri="http://schemas.microsoft.com/office/word/2010/wordprocessingGroup">
                    <wpg:wgp>
                      <wpg:cNvGrpSpPr/>
                      <wpg:grpSpPr>
                        <a:xfrm>
                          <a:off x="0" y="0"/>
                          <a:ext cx="4999990" cy="3616657"/>
                          <a:chOff x="0" y="0"/>
                          <a:chExt cx="4999990" cy="3616657"/>
                        </a:xfrm>
                      </wpg:grpSpPr>
                      <pic:pic xmlns:pic="http://schemas.openxmlformats.org/drawingml/2006/picture">
                        <pic:nvPicPr>
                          <pic:cNvPr id="21" name="Picture 21" descr="Chart, radar char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9990" cy="3404870"/>
                          </a:xfrm>
                          <a:prstGeom prst="rect">
                            <a:avLst/>
                          </a:prstGeom>
                        </pic:spPr>
                      </pic:pic>
                      <wps:wsp>
                        <wps:cNvPr id="54" name="Text Box 54"/>
                        <wps:cNvSpPr txBox="1"/>
                        <wps:spPr>
                          <a:xfrm>
                            <a:off x="702859" y="3405116"/>
                            <a:ext cx="3860402" cy="211541"/>
                          </a:xfrm>
                          <a:prstGeom prst="rect">
                            <a:avLst/>
                          </a:prstGeom>
                          <a:solidFill>
                            <a:prstClr val="white"/>
                          </a:solidFill>
                          <a:ln>
                            <a:noFill/>
                          </a:ln>
                        </wps:spPr>
                        <wps:txbx>
                          <w:txbxContent>
                            <w:p w14:paraId="4DC3ED0B" w14:textId="55DD4770" w:rsidR="00A57423" w:rsidRPr="00A81BB8" w:rsidRDefault="00A57423" w:rsidP="00A57423">
                              <w:pPr>
                                <w:pStyle w:val="Caption"/>
                                <w:bidi/>
                                <w:jc w:val="center"/>
                                <w:rPr>
                                  <w:noProof/>
                                  <w:color w:val="000000"/>
                                  <w:lang w:val="he-IL"/>
                                </w:rPr>
                              </w:pPr>
                              <w:bookmarkStart w:id="81" w:name="_Toc90816410"/>
                              <w:r>
                                <w:rPr>
                                  <w:rtl/>
                                </w:rPr>
                                <w:t xml:space="preserve">איור </w:t>
                              </w:r>
                              <w:fldSimple w:instr=" SEQ איור \* ARABIC ">
                                <w:r>
                                  <w:rPr>
                                    <w:noProof/>
                                    <w:rtl/>
                                  </w:rPr>
                                  <w:t>18</w:t>
                                </w:r>
                              </w:fldSimple>
                              <w:r>
                                <w:rPr>
                                  <w:rFonts w:hint="cs"/>
                                  <w:rtl/>
                                </w:rPr>
                                <w:t xml:space="preserve"> </w:t>
                              </w:r>
                              <w:r>
                                <w:rPr>
                                  <w:rtl/>
                                </w:rPr>
                                <w:t>–</w:t>
                              </w:r>
                              <w:r>
                                <w:rPr>
                                  <w:rFonts w:hint="cs"/>
                                  <w:rtl/>
                                </w:rPr>
                                <w:t xml:space="preserve"> ניתן הצגה של אזורים נבחרים והדגשה של אזור מסוים</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F5733F" id="Group 55" o:spid="_x0000_s1074" style="position:absolute;left:0;text-align:left;margin-left:58.5pt;margin-top:357.25pt;width:393.7pt;height:284.8pt;z-index:251716608" coordsize="49999,3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">
                <v:shape id="Picture 21" o:spid="_x0000_s1075" type="#_x0000_t75" alt="Chart, radar chart&#10;&#10;Description automatically generated" style="position:absolute;width:49999;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">
                  <v:imagedata r:id="rId63" o:title="Chart, radar chart&#10;&#10;Description automatically generated"/>
                </v:shape>
                <v:shape id="Text Box 54" o:spid="_x0000_s1076" type="#_x0000_t202" style="position:absolute;left:7028;top:34051;width:3860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4DC3ED0B" w14:textId="55DD4770" w:rsidR="00A57423" w:rsidRPr="00A81BB8" w:rsidRDefault="00A57423" w:rsidP="00A57423">
                        <w:pPr>
                          <w:pStyle w:val="Caption"/>
                          <w:bidi/>
                          <w:jc w:val="center"/>
                          <w:rPr>
                            <w:noProof/>
                            <w:color w:val="000000"/>
                            <w:lang w:val="he-IL"/>
                          </w:rPr>
                        </w:pPr>
                        <w:bookmarkStart w:id="82" w:name="_Toc90816410"/>
                        <w:r>
                          <w:rPr>
                            <w:rtl/>
                          </w:rPr>
                          <w:t xml:space="preserve">איור </w:t>
                        </w:r>
                        <w:fldSimple w:instr=" SEQ איור \* ARABIC ">
                          <w:r>
                            <w:rPr>
                              <w:noProof/>
                              <w:rtl/>
                            </w:rPr>
                            <w:t>18</w:t>
                          </w:r>
                        </w:fldSimple>
                        <w:r>
                          <w:rPr>
                            <w:rFonts w:hint="cs"/>
                            <w:rtl/>
                          </w:rPr>
                          <w:t xml:space="preserve"> </w:t>
                        </w:r>
                        <w:r>
                          <w:rPr>
                            <w:rtl/>
                          </w:rPr>
                          <w:t>–</w:t>
                        </w:r>
                        <w:r>
                          <w:rPr>
                            <w:rFonts w:hint="cs"/>
                            <w:rtl/>
                          </w:rPr>
                          <w:t xml:space="preserve"> ניתן הצגה של אזורים נבחרים והדגשה של אזור מסוים</w:t>
                        </w:r>
                        <w:bookmarkEnd w:id="82"/>
                      </w:p>
                    </w:txbxContent>
                  </v:textbox>
                </v:shape>
              </v:group>
            </w:pict>
          </mc:Fallback>
        </mc:AlternateContent>
      </w:r>
      <w:r>
        <w:rPr>
          <w:noProof/>
          <w:color w:val="000000"/>
          <w:rtl/>
          <w:lang w:val="he-IL"/>
        </w:rPr>
        <mc:AlternateContent>
          <mc:Choice Requires="wpg">
            <w:drawing>
              <wp:anchor distT="0" distB="0" distL="114300" distR="114300" simplePos="0" relativeHeight="251713536" behindDoc="0" locked="0" layoutInCell="1" allowOverlap="1" wp14:anchorId="0576D0E0" wp14:editId="5AE21523">
                <wp:simplePos x="0" y="0"/>
                <wp:positionH relativeFrom="column">
                  <wp:posOffset>218364</wp:posOffset>
                </wp:positionH>
                <wp:positionV relativeFrom="paragraph">
                  <wp:posOffset>177421</wp:posOffset>
                </wp:positionV>
                <wp:extent cx="5288280" cy="3773606"/>
                <wp:effectExtent l="0" t="0" r="7620" b="0"/>
                <wp:wrapNone/>
                <wp:docPr id="53" name="Group 53"/>
                <wp:cNvGraphicFramePr/>
                <a:graphic xmlns:a="http://schemas.openxmlformats.org/drawingml/2006/main">
                  <a:graphicData uri="http://schemas.microsoft.com/office/word/2010/wordprocessingGroup">
                    <wpg:wgp>
                      <wpg:cNvGrpSpPr/>
                      <wpg:grpSpPr>
                        <a:xfrm>
                          <a:off x="0" y="0"/>
                          <a:ext cx="5288280" cy="3773606"/>
                          <a:chOff x="0" y="0"/>
                          <a:chExt cx="5288280" cy="3773606"/>
                        </a:xfrm>
                      </wpg:grpSpPr>
                      <pic:pic xmlns:pic="http://schemas.openxmlformats.org/drawingml/2006/picture">
                        <pic:nvPicPr>
                          <pic:cNvPr id="20" name="Picture 20" descr="Chart, radar char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8280" cy="3630930"/>
                          </a:xfrm>
                          <a:prstGeom prst="rect">
                            <a:avLst/>
                          </a:prstGeom>
                        </pic:spPr>
                      </pic:pic>
                      <wps:wsp>
                        <wps:cNvPr id="47" name="Text Box 47"/>
                        <wps:cNvSpPr txBox="1"/>
                        <wps:spPr>
                          <a:xfrm>
                            <a:off x="1317009" y="3589361"/>
                            <a:ext cx="3254763" cy="184245"/>
                          </a:xfrm>
                          <a:prstGeom prst="rect">
                            <a:avLst/>
                          </a:prstGeom>
                          <a:solidFill>
                            <a:prstClr val="white"/>
                          </a:solidFill>
                          <a:ln>
                            <a:noFill/>
                          </a:ln>
                        </wps:spPr>
                        <wps:txbx>
                          <w:txbxContent>
                            <w:p w14:paraId="333E05BA" w14:textId="575DC00B" w:rsidR="00956537" w:rsidRPr="004D049F" w:rsidRDefault="00956537" w:rsidP="00A57423">
                              <w:pPr>
                                <w:pStyle w:val="Caption"/>
                                <w:bidi/>
                                <w:jc w:val="center"/>
                                <w:rPr>
                                  <w:color w:val="000000"/>
                                </w:rPr>
                              </w:pPr>
                              <w:bookmarkStart w:id="83" w:name="_Toc90816411"/>
                              <w:r>
                                <w:rPr>
                                  <w:rtl/>
                                </w:rPr>
                                <w:t xml:space="preserve">איור </w:t>
                              </w:r>
                              <w:fldSimple w:instr=" SEQ איור \* ARABIC ">
                                <w:r w:rsidR="00A57423">
                                  <w:rPr>
                                    <w:noProof/>
                                    <w:rtl/>
                                  </w:rPr>
                                  <w:t>17</w:t>
                                </w:r>
                              </w:fldSimple>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76D0E0" id="Group 53" o:spid="_x0000_s1077" style="position:absolute;left:0;text-align:left;margin-left:17.2pt;margin-top:13.95pt;width:416.4pt;height:297.15pt;z-index:251713536" coordsize="52882,3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">
                <v:shape id="Picture 20" o:spid="_x0000_s1078" type="#_x0000_t75" alt="Chart, radar chart&#10;&#10;Description automatically generated" style="position:absolute;width:52882;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">
                  <v:imagedata r:id="rId65" o:title="Chart, radar chart&#10;&#10;Description automatically generated"/>
                </v:shape>
                <v:shape id="Text Box 47" o:spid="_x0000_s1079" type="#_x0000_t202" style="position:absolute;left:13170;top:35893;width:32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33E05BA" w14:textId="575DC00B" w:rsidR="00956537" w:rsidRPr="004D049F" w:rsidRDefault="00956537" w:rsidP="00A57423">
                        <w:pPr>
                          <w:pStyle w:val="Caption"/>
                          <w:bidi/>
                          <w:jc w:val="center"/>
                          <w:rPr>
                            <w:color w:val="000000"/>
                          </w:rPr>
                        </w:pPr>
                        <w:bookmarkStart w:id="84" w:name="_Toc90816411"/>
                        <w:r>
                          <w:rPr>
                            <w:rtl/>
                          </w:rPr>
                          <w:t xml:space="preserve">איור </w:t>
                        </w:r>
                        <w:fldSimple w:instr=" SEQ איור \* ARABIC ">
                          <w:r w:rsidR="00A57423">
                            <w:rPr>
                              <w:noProof/>
                              <w:rtl/>
                            </w:rPr>
                            <w:t>17</w:t>
                          </w:r>
                        </w:fldSimple>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4"/>
                      </w:p>
                    </w:txbxContent>
                  </v:textbox>
                </v:shape>
              </v:group>
            </w:pict>
          </mc:Fallback>
        </mc:AlternateContent>
      </w:r>
      <w:r w:rsidR="00956537" w:rsidRPr="00956537">
        <w:rPr>
          <w:color w:val="000000"/>
          <w:rtl/>
        </w:rPr>
        <w:t xml:space="preserve"> </w:t>
      </w:r>
    </w:p>
    <w:sectPr w:rsidR="00B57807" w:rsidRPr="00504DD1">
      <w:headerReference w:type="default" r:id="rId66"/>
      <w:footerReference w:type="default" r:id="rId67"/>
      <w:pgSz w:w="12240" w:h="15840"/>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BF86F" w14:textId="77777777" w:rsidR="00CF6B8D" w:rsidRDefault="00CF6B8D">
      <w:pPr>
        <w:spacing w:after="0" w:line="240" w:lineRule="auto"/>
      </w:pPr>
      <w:r>
        <w:separator/>
      </w:r>
    </w:p>
  </w:endnote>
  <w:endnote w:type="continuationSeparator" w:id="0">
    <w:p w14:paraId="1BEE4FC0" w14:textId="77777777" w:rsidR="00CF6B8D" w:rsidRDefault="00CF6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7B0DF" w14:textId="77777777" w:rsidR="00CF6B8D" w:rsidRDefault="00CF6B8D">
      <w:pPr>
        <w:spacing w:after="0" w:line="240" w:lineRule="auto"/>
      </w:pPr>
      <w:r>
        <w:separator/>
      </w:r>
    </w:p>
  </w:footnote>
  <w:footnote w:type="continuationSeparator" w:id="0">
    <w:p w14:paraId="7F22C996" w14:textId="77777777" w:rsidR="00CF6B8D" w:rsidRDefault="00CF6B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9642D55"/>
    <w:multiLevelType w:val="hybridMultilevel"/>
    <w:tmpl w:val="83FC0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0"/>
  </w:num>
  <w:num w:numId="6">
    <w:abstractNumId w:val="8"/>
  </w:num>
  <w:num w:numId="7">
    <w:abstractNumId w:val="1"/>
  </w:num>
  <w:num w:numId="8">
    <w:abstractNumId w:val="2"/>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gFAJ1ZTY4tAAAA"/>
  </w:docVars>
  <w:rsids>
    <w:rsidRoot w:val="00B57807"/>
    <w:rsid w:val="0000698B"/>
    <w:rsid w:val="000249C3"/>
    <w:rsid w:val="00033409"/>
    <w:rsid w:val="00036097"/>
    <w:rsid w:val="00065EF5"/>
    <w:rsid w:val="00097900"/>
    <w:rsid w:val="000A255F"/>
    <w:rsid w:val="000A5D7C"/>
    <w:rsid w:val="000A5DFC"/>
    <w:rsid w:val="000C0665"/>
    <w:rsid w:val="000C5661"/>
    <w:rsid w:val="000C6A35"/>
    <w:rsid w:val="000E2BFE"/>
    <w:rsid w:val="000F2886"/>
    <w:rsid w:val="000F2991"/>
    <w:rsid w:val="00120DC1"/>
    <w:rsid w:val="00121657"/>
    <w:rsid w:val="00152E55"/>
    <w:rsid w:val="00176588"/>
    <w:rsid w:val="00187F05"/>
    <w:rsid w:val="00190F2A"/>
    <w:rsid w:val="001C579E"/>
    <w:rsid w:val="001D0D99"/>
    <w:rsid w:val="001D547B"/>
    <w:rsid w:val="001E17D5"/>
    <w:rsid w:val="001E36D7"/>
    <w:rsid w:val="001E725A"/>
    <w:rsid w:val="00215622"/>
    <w:rsid w:val="00216937"/>
    <w:rsid w:val="00217B40"/>
    <w:rsid w:val="0022604A"/>
    <w:rsid w:val="00231A07"/>
    <w:rsid w:val="00242CEF"/>
    <w:rsid w:val="00250D30"/>
    <w:rsid w:val="00256B77"/>
    <w:rsid w:val="00260C3A"/>
    <w:rsid w:val="00271251"/>
    <w:rsid w:val="00271499"/>
    <w:rsid w:val="00280A09"/>
    <w:rsid w:val="002938BA"/>
    <w:rsid w:val="002A110D"/>
    <w:rsid w:val="002B04A5"/>
    <w:rsid w:val="002B5939"/>
    <w:rsid w:val="002C6533"/>
    <w:rsid w:val="002D26AE"/>
    <w:rsid w:val="002D72E5"/>
    <w:rsid w:val="002F4894"/>
    <w:rsid w:val="00317A6E"/>
    <w:rsid w:val="00325E25"/>
    <w:rsid w:val="003278A1"/>
    <w:rsid w:val="003408CA"/>
    <w:rsid w:val="00346CF1"/>
    <w:rsid w:val="00353346"/>
    <w:rsid w:val="00365FD5"/>
    <w:rsid w:val="00367F1E"/>
    <w:rsid w:val="00380F1E"/>
    <w:rsid w:val="003B7BF3"/>
    <w:rsid w:val="003C12B7"/>
    <w:rsid w:val="003C21FE"/>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04DD1"/>
    <w:rsid w:val="00512A7F"/>
    <w:rsid w:val="0051600D"/>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36728"/>
    <w:rsid w:val="006408BB"/>
    <w:rsid w:val="00650440"/>
    <w:rsid w:val="00651B3E"/>
    <w:rsid w:val="00662046"/>
    <w:rsid w:val="006706FD"/>
    <w:rsid w:val="00680CD6"/>
    <w:rsid w:val="006938DB"/>
    <w:rsid w:val="006C71E5"/>
    <w:rsid w:val="006D3180"/>
    <w:rsid w:val="006D76B1"/>
    <w:rsid w:val="006E298D"/>
    <w:rsid w:val="0072473F"/>
    <w:rsid w:val="00731271"/>
    <w:rsid w:val="007363D9"/>
    <w:rsid w:val="00737282"/>
    <w:rsid w:val="0074334B"/>
    <w:rsid w:val="00744BB0"/>
    <w:rsid w:val="0076276D"/>
    <w:rsid w:val="007918EB"/>
    <w:rsid w:val="007958C9"/>
    <w:rsid w:val="0079713C"/>
    <w:rsid w:val="007B56EC"/>
    <w:rsid w:val="007D2EE5"/>
    <w:rsid w:val="007E75D8"/>
    <w:rsid w:val="00825940"/>
    <w:rsid w:val="008261C8"/>
    <w:rsid w:val="00855755"/>
    <w:rsid w:val="0085615F"/>
    <w:rsid w:val="00871E40"/>
    <w:rsid w:val="00874F61"/>
    <w:rsid w:val="00876DA7"/>
    <w:rsid w:val="00892FB7"/>
    <w:rsid w:val="008944AB"/>
    <w:rsid w:val="008B0563"/>
    <w:rsid w:val="008D327C"/>
    <w:rsid w:val="008E27C4"/>
    <w:rsid w:val="008E5085"/>
    <w:rsid w:val="008F0FE3"/>
    <w:rsid w:val="008F239B"/>
    <w:rsid w:val="00920D75"/>
    <w:rsid w:val="00922885"/>
    <w:rsid w:val="00924BC3"/>
    <w:rsid w:val="00930BF5"/>
    <w:rsid w:val="00931CB5"/>
    <w:rsid w:val="0093716C"/>
    <w:rsid w:val="00941621"/>
    <w:rsid w:val="00956537"/>
    <w:rsid w:val="00964833"/>
    <w:rsid w:val="009757F4"/>
    <w:rsid w:val="009764A0"/>
    <w:rsid w:val="00985BD7"/>
    <w:rsid w:val="00997F81"/>
    <w:rsid w:val="009A3434"/>
    <w:rsid w:val="009C055E"/>
    <w:rsid w:val="009C18CD"/>
    <w:rsid w:val="009C2D0B"/>
    <w:rsid w:val="009D3D0D"/>
    <w:rsid w:val="009E1978"/>
    <w:rsid w:val="009E6944"/>
    <w:rsid w:val="00A018F4"/>
    <w:rsid w:val="00A057D2"/>
    <w:rsid w:val="00A07618"/>
    <w:rsid w:val="00A1375E"/>
    <w:rsid w:val="00A16D8B"/>
    <w:rsid w:val="00A16DF2"/>
    <w:rsid w:val="00A31293"/>
    <w:rsid w:val="00A35E72"/>
    <w:rsid w:val="00A37CE6"/>
    <w:rsid w:val="00A439CB"/>
    <w:rsid w:val="00A531CA"/>
    <w:rsid w:val="00A57423"/>
    <w:rsid w:val="00A65D81"/>
    <w:rsid w:val="00AC4326"/>
    <w:rsid w:val="00B02DAC"/>
    <w:rsid w:val="00B10514"/>
    <w:rsid w:val="00B1565E"/>
    <w:rsid w:val="00B228F2"/>
    <w:rsid w:val="00B22D76"/>
    <w:rsid w:val="00B36486"/>
    <w:rsid w:val="00B43AC4"/>
    <w:rsid w:val="00B57807"/>
    <w:rsid w:val="00B6221A"/>
    <w:rsid w:val="00B748F5"/>
    <w:rsid w:val="00B81F2B"/>
    <w:rsid w:val="00BB4F21"/>
    <w:rsid w:val="00BD4F2C"/>
    <w:rsid w:val="00BD58D9"/>
    <w:rsid w:val="00C00DD3"/>
    <w:rsid w:val="00C0151E"/>
    <w:rsid w:val="00C149D1"/>
    <w:rsid w:val="00C15959"/>
    <w:rsid w:val="00C1725A"/>
    <w:rsid w:val="00C22A09"/>
    <w:rsid w:val="00C308EC"/>
    <w:rsid w:val="00C4099B"/>
    <w:rsid w:val="00C503F9"/>
    <w:rsid w:val="00C5751A"/>
    <w:rsid w:val="00C65DC2"/>
    <w:rsid w:val="00C66A39"/>
    <w:rsid w:val="00C84AC7"/>
    <w:rsid w:val="00C85127"/>
    <w:rsid w:val="00CA252D"/>
    <w:rsid w:val="00CA315A"/>
    <w:rsid w:val="00CC2677"/>
    <w:rsid w:val="00CD2C5B"/>
    <w:rsid w:val="00CD3B06"/>
    <w:rsid w:val="00CD3D40"/>
    <w:rsid w:val="00CE22A4"/>
    <w:rsid w:val="00CF16DB"/>
    <w:rsid w:val="00CF6B8D"/>
    <w:rsid w:val="00D0049B"/>
    <w:rsid w:val="00D02925"/>
    <w:rsid w:val="00D02CE6"/>
    <w:rsid w:val="00D051A1"/>
    <w:rsid w:val="00D174D9"/>
    <w:rsid w:val="00D20946"/>
    <w:rsid w:val="00D27CB4"/>
    <w:rsid w:val="00D370EB"/>
    <w:rsid w:val="00D425E3"/>
    <w:rsid w:val="00D55187"/>
    <w:rsid w:val="00D6061F"/>
    <w:rsid w:val="00D64B01"/>
    <w:rsid w:val="00D8001E"/>
    <w:rsid w:val="00D812BF"/>
    <w:rsid w:val="00DC1C7A"/>
    <w:rsid w:val="00DC33DC"/>
    <w:rsid w:val="00DD14A8"/>
    <w:rsid w:val="00DE1F41"/>
    <w:rsid w:val="00DF1B25"/>
    <w:rsid w:val="00E06EFB"/>
    <w:rsid w:val="00E1341F"/>
    <w:rsid w:val="00E20AFA"/>
    <w:rsid w:val="00E32322"/>
    <w:rsid w:val="00E37122"/>
    <w:rsid w:val="00E63A10"/>
    <w:rsid w:val="00E70D45"/>
    <w:rsid w:val="00E96CF4"/>
    <w:rsid w:val="00EA12DF"/>
    <w:rsid w:val="00EA7896"/>
    <w:rsid w:val="00EB589F"/>
    <w:rsid w:val="00EB7D8F"/>
    <w:rsid w:val="00EC55B7"/>
    <w:rsid w:val="00EC658E"/>
    <w:rsid w:val="00EE03EE"/>
    <w:rsid w:val="00EF50FF"/>
    <w:rsid w:val="00F057DD"/>
    <w:rsid w:val="00F30FCD"/>
    <w:rsid w:val="00F46BEB"/>
    <w:rsid w:val="00F51694"/>
    <w:rsid w:val="00F7127E"/>
    <w:rsid w:val="00F73BD5"/>
    <w:rsid w:val="00F90693"/>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AC4326"/>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 w:type="character" w:styleId="FollowedHyperlink">
    <w:name w:val="FollowedHyperlink"/>
    <w:basedOn w:val="DefaultParagraphFont"/>
    <w:uiPriority w:val="99"/>
    <w:semiHidden/>
    <w:unhideWhenUsed/>
    <w:rsid w:val="00231A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vjos\Desktop\Tal\&#1500;&#1497;&#1502;&#1493;&#1491;&#1497;&#1501;\&#1493;&#1497;&#1494;&#1493;&#1488;&#1500;&#1497;&#1494;&#1510;&#1497;&#1492;\VisuzliztionProject\Project%20Report.docx" TargetMode="External"/><Relationship Id="rId18" Type="http://schemas.openxmlformats.org/officeDocument/2006/relationships/hyperlink" Target="file:///C:\Users\jvjos\Desktop\Tal\&#1500;&#1497;&#1502;&#1493;&#1491;&#1497;&#1501;\&#1493;&#1497;&#1494;&#1493;&#1488;&#1500;&#1497;&#1494;&#1510;&#1497;&#1492;\VisuzliztionProject\Project%20Report.docx" TargetMode="External"/><Relationship Id="rId26" Type="http://schemas.openxmlformats.org/officeDocument/2006/relationships/hyperlink" Target="file:///C:\Users\jvjos\Desktop\Tal\&#1500;&#1497;&#1502;&#1493;&#1491;&#1497;&#1501;\&#1493;&#1497;&#1494;&#1493;&#1488;&#1500;&#1497;&#1494;&#1510;&#1497;&#1492;\VisuzliztionProject\Project%20Report.docx" TargetMode="External"/><Relationship Id="rId39" Type="http://schemas.openxmlformats.org/officeDocument/2006/relationships/image" Target="media/image11.png"/><Relationship Id="rId21" Type="http://schemas.openxmlformats.org/officeDocument/2006/relationships/hyperlink" Target="file:///C:\Users\jvjos\Desktop\Tal\&#1500;&#1497;&#1502;&#1493;&#1491;&#1497;&#1501;\&#1493;&#1497;&#1494;&#1493;&#1488;&#1500;&#1497;&#1494;&#1510;&#1497;&#1492;\VisuzliztionProject\Project%20Report.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vjos\Desktop\Tal\&#1500;&#1497;&#1502;&#1493;&#1491;&#1497;&#1501;\&#1493;&#1497;&#1494;&#1493;&#1488;&#1500;&#1497;&#1494;&#1510;&#1497;&#1492;\VisuzliztionProject\Project%20Report.docx" TargetMode="External"/><Relationship Id="rId29" Type="http://schemas.openxmlformats.org/officeDocument/2006/relationships/hyperlink" Target="https://www.gov.il/he/departments/news/doch_2020%2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vjos\Desktop\Tal\&#1500;&#1497;&#1502;&#1493;&#1491;&#1497;&#1501;\&#1493;&#1497;&#1494;&#1493;&#1488;&#1500;&#1497;&#1494;&#1510;&#1497;&#1492;\VisuzliztionProject\Project%20Report.docx" TargetMode="External"/><Relationship Id="rId24" Type="http://schemas.openxmlformats.org/officeDocument/2006/relationships/hyperlink" Target="file:///C:\Users\jvjos\Desktop\Tal\&#1500;&#1497;&#1502;&#1493;&#1491;&#1497;&#1501;\&#1493;&#1497;&#1494;&#1493;&#1488;&#1500;&#1497;&#1494;&#1510;&#1497;&#1492;\VisuzliztionProject\Project%20Report.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file:///C:\Users\jvjos\Desktop\Tal\&#1500;&#1497;&#1502;&#1493;&#1491;&#1497;&#1501;\&#1493;&#1497;&#1494;&#1493;&#1488;&#1500;&#1497;&#1494;&#1510;&#1497;&#1492;\VisuzliztionProject\Project%20Report.docx" TargetMode="External"/><Relationship Id="rId23" Type="http://schemas.openxmlformats.org/officeDocument/2006/relationships/hyperlink" Target="file:///C:\Users\jvjos\Desktop\Tal\&#1500;&#1497;&#1502;&#1493;&#1491;&#1497;&#1501;\&#1493;&#1497;&#1494;&#1493;&#1488;&#1500;&#1497;&#1494;&#1510;&#1497;&#1492;\VisuzliztionProject\Project%20Report.docx" TargetMode="External"/><Relationship Id="rId28" Type="http://schemas.openxmlformats.org/officeDocument/2006/relationships/hyperlink" Target="file:///C:\Users\jvjos\Desktop\Tal\&#1500;&#1497;&#1502;&#1493;&#1491;&#1497;&#1501;\&#1493;&#1497;&#1494;&#1493;&#1488;&#1500;&#1497;&#1494;&#1510;&#1497;&#1492;\VisuzliztionProject\Project%20Report.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jpeg"/><Relationship Id="rId61" Type="http://schemas.openxmlformats.org/officeDocument/2006/relationships/image" Target="media/image33.png"/><Relationship Id="rId10" Type="http://schemas.openxmlformats.org/officeDocument/2006/relationships/hyperlink" Target="https://github.com/TalCordova/InformationVisualization-SemA22" TargetMode="External"/><Relationship Id="rId19" Type="http://schemas.openxmlformats.org/officeDocument/2006/relationships/hyperlink" Target="file:///C:\Users\jvjos\Desktop\Tal\&#1500;&#1497;&#1502;&#1493;&#1491;&#1497;&#1501;\&#1493;&#1497;&#1494;&#1493;&#1488;&#1500;&#1497;&#1494;&#1510;&#1497;&#1492;\VisuzliztionProject\Project%20Report.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jvjos\Desktop\Tal\&#1500;&#1497;&#1502;&#1493;&#1491;&#1497;&#1501;\&#1493;&#1497;&#1494;&#1493;&#1488;&#1500;&#1497;&#1494;&#1510;&#1497;&#1492;\VisuzliztionProject\Project%20Report.docx" TargetMode="External"/><Relationship Id="rId22" Type="http://schemas.openxmlformats.org/officeDocument/2006/relationships/hyperlink" Target="file:///C:\Users\jvjos\Desktop\Tal\&#1500;&#1497;&#1502;&#1493;&#1491;&#1497;&#1501;\&#1493;&#1497;&#1494;&#1493;&#1488;&#1500;&#1497;&#1494;&#1510;&#1497;&#1492;\VisuzliztionProject\Project%20Report.docx" TargetMode="External"/><Relationship Id="rId27" Type="http://schemas.openxmlformats.org/officeDocument/2006/relationships/hyperlink" Target="file:///C:\Users\jvjos\Desktop\Tal\&#1500;&#1497;&#1502;&#1493;&#1491;&#1497;&#1501;\&#1493;&#1497;&#1494;&#1493;&#1488;&#1500;&#1497;&#1494;&#1510;&#1497;&#1492;\VisuzliztionProject\Project%20Report.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C:\Users\jvjos\Desktop\Tal\&#1500;&#1497;&#1502;&#1493;&#1491;&#1497;&#1501;\&#1493;&#1497;&#1494;&#1493;&#1488;&#1500;&#1497;&#1494;&#1510;&#1497;&#1492;\VisuzliztionProject\Project%20Report.docx" TargetMode="External"/><Relationship Id="rId17" Type="http://schemas.openxmlformats.org/officeDocument/2006/relationships/hyperlink" Target="file:///C:\Users\jvjos\Desktop\Tal\&#1500;&#1497;&#1502;&#1493;&#1491;&#1497;&#1501;\&#1493;&#1497;&#1494;&#1493;&#1488;&#1500;&#1497;&#1494;&#1510;&#1497;&#1492;\VisuzliztionProject\Project%20Report.docx" TargetMode="External"/><Relationship Id="rId25" Type="http://schemas.openxmlformats.org/officeDocument/2006/relationships/hyperlink" Target="file:///C:\Users\jvjos\Desktop\Tal\&#1500;&#1497;&#1502;&#1493;&#1491;&#1497;&#1501;\&#1493;&#1497;&#1494;&#1493;&#1488;&#1500;&#1497;&#1494;&#1510;&#1497;&#1492;\VisuzliztionProject\Project%20Report.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oter" Target="footer1.xml"/><Relationship Id="rId20" Type="http://schemas.openxmlformats.org/officeDocument/2006/relationships/hyperlink" Target="file:///C:\Users\jvjos\Desktop\Tal\&#1500;&#1497;&#1502;&#1493;&#1491;&#1497;&#1501;\&#1493;&#1497;&#1494;&#1493;&#1488;&#1500;&#1497;&#1494;&#1510;&#1497;&#1492;\VisuzliztionProject\Project%20Report.docx" TargetMode="Externa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image" Target="media/image3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17</Pages>
  <Words>3176</Words>
  <Characters>18106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19</cp:revision>
  <dcterms:created xsi:type="dcterms:W3CDTF">2021-12-21T07:14:00Z</dcterms:created>
  <dcterms:modified xsi:type="dcterms:W3CDTF">2021-12-21T10:52:00Z</dcterms:modified>
</cp:coreProperties>
</file>